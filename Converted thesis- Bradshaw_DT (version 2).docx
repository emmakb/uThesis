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FE30" w14:textId="598530FB" w:rsidR="00F24850" w:rsidRPr="0097725E" w:rsidRDefault="00F24850" w:rsidP="00F82755"/>
    <w:p w14:paraId="65B4FA34" w14:textId="6AEF81BE" w:rsidR="00F24850" w:rsidRPr="0097725E" w:rsidRDefault="00F24850" w:rsidP="00F82755"/>
    <w:p w14:paraId="191D7A57" w14:textId="5698696D" w:rsidR="0097725E" w:rsidRDefault="006A53F1" w:rsidP="00BC6611">
      <w:pPr>
        <w:jc w:val="center"/>
      </w:pPr>
      <w:r>
        <w:rPr>
          <w:b/>
          <w:bCs/>
          <w:lang w:val="en-US"/>
        </w:rPr>
        <w:t xml:space="preserve">Climate </w:t>
      </w:r>
      <w:r w:rsidR="00E5718B">
        <w:rPr>
          <w:b/>
          <w:bCs/>
          <w:lang w:val="en-US"/>
        </w:rPr>
        <w:t xml:space="preserve">change </w:t>
      </w:r>
      <w:r w:rsidR="00892203">
        <w:rPr>
          <w:b/>
          <w:bCs/>
          <w:lang w:val="en-US"/>
        </w:rPr>
        <w:t xml:space="preserve">impacts </w:t>
      </w:r>
      <w:r w:rsidR="00C95DC1" w:rsidRPr="00C95DC1">
        <w:rPr>
          <w:b/>
          <w:bCs/>
          <w:lang w:val="en-US"/>
        </w:rPr>
        <w:t xml:space="preserve">on </w:t>
      </w:r>
      <w:r w:rsidR="00E5718B">
        <w:rPr>
          <w:b/>
          <w:bCs/>
          <w:lang w:val="en-US"/>
        </w:rPr>
        <w:t xml:space="preserve">the </w:t>
      </w:r>
      <w:ins w:id="0" w:author="Derek Tittensor" w:date="2022-03-23T15:36:00Z">
        <w:r w:rsidR="00CA4B1A">
          <w:rPr>
            <w:b/>
            <w:bCs/>
            <w:lang w:val="en-US"/>
          </w:rPr>
          <w:t xml:space="preserve">global </w:t>
        </w:r>
      </w:ins>
      <w:r w:rsidR="00E5718B">
        <w:rPr>
          <w:b/>
          <w:bCs/>
          <w:lang w:val="en-US"/>
        </w:rPr>
        <w:t xml:space="preserve">distribution </w:t>
      </w:r>
      <w:ins w:id="1" w:author="Derek Tittensor" w:date="2022-03-23T15:36:00Z">
        <w:r w:rsidR="00CA4B1A">
          <w:rPr>
            <w:b/>
            <w:bCs/>
            <w:lang w:val="en-US"/>
          </w:rPr>
          <w:t xml:space="preserve">of suitable habitat </w:t>
        </w:r>
      </w:ins>
      <w:r w:rsidR="00892203">
        <w:rPr>
          <w:b/>
          <w:bCs/>
          <w:lang w:val="en-US"/>
        </w:rPr>
        <w:t xml:space="preserve">and </w:t>
      </w:r>
      <w:r>
        <w:rPr>
          <w:b/>
          <w:bCs/>
          <w:lang w:val="en-US"/>
        </w:rPr>
        <w:t xml:space="preserve">protection status of </w:t>
      </w:r>
      <w:del w:id="2" w:author="Derek Tittensor" w:date="2022-03-23T15:36:00Z">
        <w:r w:rsidDel="00CA4B1A">
          <w:rPr>
            <w:b/>
            <w:bCs/>
            <w:lang w:val="en-US"/>
          </w:rPr>
          <w:delText xml:space="preserve">global </w:delText>
        </w:r>
      </w:del>
      <w:r w:rsidR="00C95DC1" w:rsidRPr="00C95DC1">
        <w:rPr>
          <w:b/>
          <w:bCs/>
          <w:lang w:val="en-US"/>
        </w:rPr>
        <w:t>shallow-water</w:t>
      </w:r>
      <w:r>
        <w:rPr>
          <w:b/>
          <w:bCs/>
          <w:lang w:val="en-US"/>
        </w:rPr>
        <w:t xml:space="preserve"> coral</w:t>
      </w:r>
      <w:r w:rsidR="00C95DC1" w:rsidRPr="00C95DC1">
        <w:rPr>
          <w:b/>
          <w:bCs/>
          <w:lang w:val="en-US"/>
        </w:rPr>
        <w:t xml:space="preserve"> </w:t>
      </w:r>
      <w:proofErr w:type="spellStart"/>
      <w:r w:rsidR="00C95DC1" w:rsidRPr="00C95DC1">
        <w:rPr>
          <w:b/>
          <w:bCs/>
          <w:lang w:val="en-US"/>
        </w:rPr>
        <w:t>re</w:t>
      </w:r>
      <w:r w:rsidR="00C95DC1" w:rsidRPr="00BC6611">
        <w:rPr>
          <w:b/>
          <w:bCs/>
          <w:lang w:val="en-US"/>
        </w:rPr>
        <w:t>e</w:t>
      </w:r>
      <w:proofErr w:type="spellEnd"/>
      <w:r w:rsidR="00871F55" w:rsidRPr="001D7170">
        <w:rPr>
          <w:b/>
          <w:bCs/>
        </w:rPr>
        <w:t>fs</w:t>
      </w:r>
    </w:p>
    <w:p w14:paraId="78B99520" w14:textId="2A20BF7E" w:rsidR="0097725E" w:rsidRDefault="0097725E">
      <w:pPr>
        <w:jc w:val="center"/>
      </w:pPr>
      <w:r>
        <w:t>Emma Bradshaw</w:t>
      </w:r>
      <w:r w:rsidR="006A53F1">
        <w:t xml:space="preserve"> &amp; Derek P. Tittensor</w:t>
      </w:r>
    </w:p>
    <w:p w14:paraId="5B36E023" w14:textId="63418BA9" w:rsidR="0097725E" w:rsidRDefault="0097725E" w:rsidP="0097725E">
      <w:pPr>
        <w:jc w:val="center"/>
      </w:pPr>
    </w:p>
    <w:p w14:paraId="6497B047" w14:textId="65FEF5F9" w:rsidR="0097725E" w:rsidRDefault="0097725E" w:rsidP="0097725E">
      <w:pPr>
        <w:jc w:val="center"/>
        <w:rPr>
          <w:ins w:id="3" w:author="Emma Bradshaw" w:date="2022-03-11T14:14:00Z"/>
        </w:rPr>
      </w:pPr>
    </w:p>
    <w:p w14:paraId="012F2DD9" w14:textId="27EDC7E3" w:rsidR="00F7204D" w:rsidRPr="007939BD" w:rsidRDefault="00F7204D" w:rsidP="00F7204D">
      <w:pPr>
        <w:rPr>
          <w:ins w:id="4" w:author="Emma Bradshaw" w:date="2022-03-11T14:14:00Z"/>
          <w:highlight w:val="yellow"/>
          <w:u w:val="single"/>
          <w:rPrChange w:id="5" w:author="Emma Bradshaw" w:date="2022-03-11T14:15:00Z">
            <w:rPr>
              <w:ins w:id="6" w:author="Emma Bradshaw" w:date="2022-03-11T14:14:00Z"/>
              <w:u w:val="single"/>
            </w:rPr>
          </w:rPrChange>
        </w:rPr>
      </w:pPr>
      <w:ins w:id="7" w:author="Emma Bradshaw" w:date="2022-03-11T14:14:00Z">
        <w:r w:rsidRPr="007939BD">
          <w:rPr>
            <w:highlight w:val="yellow"/>
            <w:u w:val="single"/>
            <w:rPrChange w:id="8" w:author="Emma Bradshaw" w:date="2022-03-11T14:15:00Z">
              <w:rPr/>
            </w:rPrChange>
          </w:rPr>
          <w:t>WHATS LEFT TO DO:</w:t>
        </w:r>
      </w:ins>
    </w:p>
    <w:p w14:paraId="681A2482" w14:textId="70DC6A5B" w:rsidR="00F7204D" w:rsidRPr="007939BD" w:rsidRDefault="00F7204D" w:rsidP="00F7204D">
      <w:pPr>
        <w:rPr>
          <w:ins w:id="9" w:author="Emma Bradshaw" w:date="2022-03-11T14:14:00Z"/>
          <w:highlight w:val="yellow"/>
          <w:rPrChange w:id="10" w:author="Emma Bradshaw" w:date="2022-03-11T14:15:00Z">
            <w:rPr>
              <w:ins w:id="11" w:author="Emma Bradshaw" w:date="2022-03-11T14:14:00Z"/>
            </w:rPr>
          </w:rPrChange>
        </w:rPr>
      </w:pPr>
      <w:ins w:id="12" w:author="Emma Bradshaw" w:date="2022-03-11T14:14:00Z">
        <w:r w:rsidRPr="007939BD">
          <w:rPr>
            <w:highlight w:val="yellow"/>
            <w:rPrChange w:id="13" w:author="Emma Bradshaw" w:date="2022-03-11T14:15:00Z">
              <w:rPr/>
            </w:rPrChange>
          </w:rPr>
          <w:t>-</w:t>
        </w:r>
        <w:r w:rsidR="007939BD" w:rsidRPr="007939BD">
          <w:rPr>
            <w:highlight w:val="yellow"/>
            <w:rPrChange w:id="14" w:author="Emma Bradshaw" w:date="2022-03-11T14:15:00Z">
              <w:rPr/>
            </w:rPrChange>
          </w:rPr>
          <w:t xml:space="preserve">Include IPSL RCP2.6, 7.0 </w:t>
        </w:r>
        <w:proofErr w:type="spellStart"/>
        <w:r w:rsidR="007939BD" w:rsidRPr="007939BD">
          <w:rPr>
            <w:highlight w:val="yellow"/>
            <w:rPrChange w:id="15" w:author="Emma Bradshaw" w:date="2022-03-11T14:15:00Z">
              <w:rPr/>
            </w:rPrChange>
          </w:rPr>
          <w:t>mpa</w:t>
        </w:r>
        <w:proofErr w:type="spellEnd"/>
        <w:r w:rsidR="007939BD" w:rsidRPr="007939BD">
          <w:rPr>
            <w:highlight w:val="yellow"/>
            <w:rPrChange w:id="16" w:author="Emma Bradshaw" w:date="2022-03-11T14:15:00Z">
              <w:rPr/>
            </w:rPrChange>
          </w:rPr>
          <w:t>/reef analysis results</w:t>
        </w:r>
      </w:ins>
    </w:p>
    <w:p w14:paraId="52E91ED1" w14:textId="3BEDCA80" w:rsidR="007939BD" w:rsidRPr="007939BD" w:rsidRDefault="007939BD" w:rsidP="00F7204D">
      <w:pPr>
        <w:rPr>
          <w:ins w:id="17" w:author="Emma Bradshaw" w:date="2022-03-11T14:15:00Z"/>
          <w:highlight w:val="yellow"/>
          <w:rPrChange w:id="18" w:author="Emma Bradshaw" w:date="2022-03-11T14:15:00Z">
            <w:rPr>
              <w:ins w:id="19" w:author="Emma Bradshaw" w:date="2022-03-11T14:15:00Z"/>
            </w:rPr>
          </w:rPrChange>
        </w:rPr>
      </w:pPr>
      <w:ins w:id="20" w:author="Emma Bradshaw" w:date="2022-03-11T14:14:00Z">
        <w:r w:rsidRPr="007939BD">
          <w:rPr>
            <w:highlight w:val="yellow"/>
            <w:rPrChange w:id="21" w:author="Emma Bradshaw" w:date="2022-03-11T14:15:00Z">
              <w:rPr/>
            </w:rPrChange>
          </w:rPr>
          <w:t xml:space="preserve">-Include </w:t>
        </w:r>
      </w:ins>
      <w:ins w:id="22" w:author="Emma Bradshaw" w:date="2022-03-11T14:15:00Z">
        <w:r w:rsidRPr="007939BD">
          <w:rPr>
            <w:highlight w:val="yellow"/>
            <w:rPrChange w:id="23" w:author="Emma Bradshaw" w:date="2022-03-11T14:15:00Z">
              <w:rPr/>
            </w:rPrChange>
          </w:rPr>
          <w:t xml:space="preserve">all </w:t>
        </w:r>
      </w:ins>
      <w:ins w:id="24" w:author="Emma Bradshaw" w:date="2022-03-11T14:14:00Z">
        <w:r w:rsidRPr="007939BD">
          <w:rPr>
            <w:highlight w:val="yellow"/>
            <w:rPrChange w:id="25" w:author="Emma Bradshaw" w:date="2022-03-11T14:15:00Z">
              <w:rPr/>
            </w:rPrChange>
          </w:rPr>
          <w:t>G</w:t>
        </w:r>
      </w:ins>
      <w:ins w:id="26" w:author="Emma Bradshaw" w:date="2022-03-11T14:15:00Z">
        <w:r w:rsidRPr="007939BD">
          <w:rPr>
            <w:highlight w:val="yellow"/>
            <w:rPrChange w:id="27" w:author="Emma Bradshaw" w:date="2022-03-11T14:15:00Z">
              <w:rPr/>
            </w:rPrChange>
          </w:rPr>
          <w:t xml:space="preserve">FDL </w:t>
        </w:r>
        <w:proofErr w:type="spellStart"/>
        <w:r w:rsidRPr="007939BD">
          <w:rPr>
            <w:highlight w:val="yellow"/>
            <w:rPrChange w:id="28" w:author="Emma Bradshaw" w:date="2022-03-11T14:15:00Z">
              <w:rPr/>
            </w:rPrChange>
          </w:rPr>
          <w:t>mpa</w:t>
        </w:r>
        <w:proofErr w:type="spellEnd"/>
        <w:r w:rsidRPr="007939BD">
          <w:rPr>
            <w:highlight w:val="yellow"/>
            <w:rPrChange w:id="29" w:author="Emma Bradshaw" w:date="2022-03-11T14:15:00Z">
              <w:rPr/>
            </w:rPrChange>
          </w:rPr>
          <w:t>/reef analysis results</w:t>
        </w:r>
      </w:ins>
    </w:p>
    <w:p w14:paraId="2C7E5E80" w14:textId="7781BC6B" w:rsidR="007939BD" w:rsidRPr="007939BD" w:rsidRDefault="007939BD" w:rsidP="00F7204D">
      <w:pPr>
        <w:rPr>
          <w:ins w:id="30" w:author="Emma Bradshaw" w:date="2022-03-11T14:15:00Z"/>
          <w:highlight w:val="yellow"/>
          <w:rPrChange w:id="31" w:author="Emma Bradshaw" w:date="2022-03-11T14:15:00Z">
            <w:rPr>
              <w:ins w:id="32" w:author="Emma Bradshaw" w:date="2022-03-11T14:15:00Z"/>
            </w:rPr>
          </w:rPrChange>
        </w:rPr>
      </w:pPr>
      <w:ins w:id="33" w:author="Emma Bradshaw" w:date="2022-03-11T14:15:00Z">
        <w:r w:rsidRPr="007939BD">
          <w:rPr>
            <w:highlight w:val="yellow"/>
            <w:rPrChange w:id="34" w:author="Emma Bradshaw" w:date="2022-03-11T14:15:00Z">
              <w:rPr/>
            </w:rPrChange>
          </w:rPr>
          <w:t>-Edit abstract</w:t>
        </w:r>
      </w:ins>
    </w:p>
    <w:p w14:paraId="47263AEC" w14:textId="47FFB3F0" w:rsidR="007939BD" w:rsidRDefault="007939BD" w:rsidP="00F7204D">
      <w:pPr>
        <w:rPr>
          <w:ins w:id="35" w:author="Emma Bradshaw" w:date="2022-03-11T14:15:00Z"/>
          <w:highlight w:val="yellow"/>
        </w:rPr>
      </w:pPr>
      <w:ins w:id="36" w:author="Emma Bradshaw" w:date="2022-03-11T14:15:00Z">
        <w:r w:rsidRPr="007939BD">
          <w:rPr>
            <w:highlight w:val="yellow"/>
            <w:rPrChange w:id="37" w:author="Emma Bradshaw" w:date="2022-03-11T14:15:00Z">
              <w:rPr/>
            </w:rPrChange>
          </w:rPr>
          <w:t>-Select which figures to keep/remove</w:t>
        </w:r>
      </w:ins>
    </w:p>
    <w:p w14:paraId="37A6C898" w14:textId="1F4BF4F6" w:rsidR="007939BD" w:rsidRPr="007939BD" w:rsidRDefault="007939BD" w:rsidP="00F7204D">
      <w:pPr>
        <w:rPr>
          <w:ins w:id="38" w:author="Emma Bradshaw" w:date="2022-03-11T14:15:00Z"/>
          <w:highlight w:val="yellow"/>
          <w:rPrChange w:id="39" w:author="Emma Bradshaw" w:date="2022-03-11T14:15:00Z">
            <w:rPr>
              <w:ins w:id="40" w:author="Emma Bradshaw" w:date="2022-03-11T14:15:00Z"/>
            </w:rPr>
          </w:rPrChange>
        </w:rPr>
      </w:pPr>
      <w:ins w:id="41" w:author="Emma Bradshaw" w:date="2022-03-11T14:15:00Z">
        <w:r>
          <w:rPr>
            <w:highlight w:val="yellow"/>
          </w:rPr>
          <w:t>-Double check references</w:t>
        </w:r>
      </w:ins>
    </w:p>
    <w:p w14:paraId="20CFA922" w14:textId="32EBAE0B" w:rsidR="007939BD" w:rsidRPr="00F7204D" w:rsidRDefault="007939BD" w:rsidP="00F7204D">
      <w:pPr>
        <w:rPr>
          <w:ins w:id="42" w:author="Emma Bradshaw" w:date="2022-03-11T14:14:00Z"/>
        </w:rPr>
      </w:pPr>
      <w:ins w:id="43" w:author="Emma Bradshaw" w:date="2022-03-11T14:15:00Z">
        <w:r w:rsidRPr="007939BD">
          <w:rPr>
            <w:highlight w:val="yellow"/>
            <w:rPrChange w:id="44" w:author="Emma Bradshaw" w:date="2022-03-11T14:15:00Z">
              <w:rPr/>
            </w:rPrChange>
          </w:rPr>
          <w:t>-Format according to journal</w:t>
        </w:r>
        <w:r>
          <w:t xml:space="preserve"> </w:t>
        </w:r>
      </w:ins>
    </w:p>
    <w:p w14:paraId="717224BC" w14:textId="77777777" w:rsidR="00F7204D" w:rsidRDefault="00F7204D">
      <w:pPr>
        <w:pPrChange w:id="45" w:author="Emma Bradshaw" w:date="2022-03-11T14:14:00Z">
          <w:pPr>
            <w:jc w:val="center"/>
          </w:pPr>
        </w:pPrChange>
      </w:pPr>
    </w:p>
    <w:p w14:paraId="1EE7921D" w14:textId="6D75F608" w:rsidR="00145FFD" w:rsidRPr="001D7170" w:rsidRDefault="00164107" w:rsidP="001D7170">
      <w:pPr>
        <w:pStyle w:val="Heading1"/>
        <w:rPr>
          <w:b/>
          <w:bCs/>
          <w:lang w:val="en-CA"/>
        </w:rPr>
      </w:pPr>
      <w:bookmarkStart w:id="46" w:name="_Toc68797673"/>
      <w:commentRangeStart w:id="47"/>
      <w:r w:rsidRPr="001D7170">
        <w:rPr>
          <w:rFonts w:ascii="Times New Roman" w:hAnsi="Times New Roman" w:cs="Times New Roman"/>
          <w:b/>
          <w:bCs/>
          <w:color w:val="auto"/>
          <w:sz w:val="24"/>
          <w:szCs w:val="24"/>
          <w:highlight w:val="cyan"/>
          <w:lang w:val="en-CA"/>
        </w:rPr>
        <w:t>Abstract</w:t>
      </w:r>
      <w:bookmarkEnd w:id="46"/>
      <w:commentRangeEnd w:id="47"/>
      <w:r w:rsidR="00CA4B1A">
        <w:rPr>
          <w:rStyle w:val="CommentReference"/>
          <w:rFonts w:asciiTheme="minorHAnsi" w:eastAsiaTheme="minorHAnsi" w:hAnsiTheme="minorHAnsi" w:cstheme="minorBidi"/>
          <w:color w:val="auto"/>
        </w:rPr>
        <w:commentReference w:id="47"/>
      </w:r>
      <w:r w:rsidR="008466D6" w:rsidRPr="001D7170">
        <w:rPr>
          <w:rFonts w:ascii="Times New Roman" w:hAnsi="Times New Roman" w:cs="Times New Roman"/>
          <w:b/>
          <w:bCs/>
          <w:color w:val="auto"/>
          <w:sz w:val="24"/>
          <w:szCs w:val="24"/>
          <w:highlight w:val="cyan"/>
          <w:lang w:val="en-CA"/>
        </w:rPr>
        <w:t xml:space="preserve">- </w:t>
      </w:r>
      <w:r w:rsidR="008466D6" w:rsidRPr="001D7170">
        <w:rPr>
          <w:rFonts w:ascii="Times New Roman" w:hAnsi="Times New Roman" w:cs="Times New Roman"/>
          <w:color w:val="auto"/>
          <w:sz w:val="24"/>
          <w:szCs w:val="24"/>
          <w:highlight w:val="cyan"/>
          <w:lang w:val="en-CA"/>
        </w:rPr>
        <w:t>edit once full analysis has been done</w:t>
      </w:r>
    </w:p>
    <w:p w14:paraId="7E0DE299" w14:textId="77777777" w:rsidR="00164107" w:rsidRDefault="00164107" w:rsidP="00145FFD"/>
    <w:p w14:paraId="0B097B7D" w14:textId="0574C745" w:rsidR="00B23C35" w:rsidRPr="00BB191D" w:rsidRDefault="002630BC" w:rsidP="006855F2">
      <w:pPr>
        <w:spacing w:after="60"/>
        <w:ind w:firstLine="720"/>
        <w:jc w:val="both"/>
      </w:pPr>
      <w:r w:rsidRPr="00145FFD">
        <w:t xml:space="preserve">Anthropogenic </w:t>
      </w:r>
      <w:del w:id="48" w:author="Derek Tittensor" w:date="2022-03-23T15:38:00Z">
        <w:r w:rsidRPr="00145FFD" w:rsidDel="00CA4B1A">
          <w:delText xml:space="preserve">emissions of </w:delText>
        </w:r>
        <w:r w:rsidR="006A53F1" w:rsidDel="00CA4B1A">
          <w:delText xml:space="preserve">greenhouse gases are driving </w:delText>
        </w:r>
      </w:del>
      <w:r w:rsidR="006A53F1">
        <w:t xml:space="preserve">climate change </w:t>
      </w:r>
      <w:del w:id="49" w:author="Derek Tittensor" w:date="2022-03-23T15:38:00Z">
        <w:r w:rsidR="006A53F1" w:rsidDel="00CA4B1A">
          <w:delText xml:space="preserve">with </w:delText>
        </w:r>
      </w:del>
      <w:ins w:id="50" w:author="Derek Tittensor" w:date="2022-03-23T15:38:00Z">
        <w:r w:rsidR="00CA4B1A">
          <w:t>is causing</w:t>
        </w:r>
        <w:r w:rsidR="00CA4B1A">
          <w:t xml:space="preserve"> </w:t>
        </w:r>
      </w:ins>
      <w:r w:rsidR="006A53F1">
        <w:t xml:space="preserve">impacts on a broad range of marine organisms. </w:t>
      </w:r>
      <w:del w:id="51" w:author="Derek Tittensor" w:date="2022-03-23T15:39:00Z">
        <w:r w:rsidR="006A53F1" w:rsidDel="00CA4B1A">
          <w:delText>At particular risk are stony corals, c</w:delText>
        </w:r>
      </w:del>
      <w:ins w:id="52" w:author="Derek Tittensor" w:date="2022-03-23T15:40:00Z">
        <w:r w:rsidR="00CA4B1A">
          <w:t>At particular risk</w:t>
        </w:r>
      </w:ins>
      <w:ins w:id="53" w:author="Derek Tittensor" w:date="2022-03-23T15:41:00Z">
        <w:r w:rsidR="00CA4B1A">
          <w:t xml:space="preserve"> are c</w:t>
        </w:r>
      </w:ins>
      <w:r w:rsidR="006A53F1">
        <w:t xml:space="preserve">alcifying organisms </w:t>
      </w:r>
      <w:ins w:id="54" w:author="Derek Tittensor" w:date="2022-03-23T15:39:00Z">
        <w:r w:rsidR="00CA4B1A">
          <w:t xml:space="preserve">such as </w:t>
        </w:r>
      </w:ins>
      <w:ins w:id="55" w:author="Derek Tittensor" w:date="2022-03-23T15:40:00Z">
        <w:r w:rsidR="00CA4B1A">
          <w:t xml:space="preserve">Scleractinia (stony corals) </w:t>
        </w:r>
      </w:ins>
      <w:del w:id="56" w:author="Derek Tittensor" w:date="2022-03-23T15:40:00Z">
        <w:r w:rsidR="006A53F1" w:rsidDel="00CA4B1A">
          <w:delText xml:space="preserve">that </w:delText>
        </w:r>
      </w:del>
      <w:del w:id="57" w:author="Derek Tittensor" w:date="2022-03-23T15:41:00Z">
        <w:r w:rsidR="006A53F1" w:rsidDel="009C6FD2">
          <w:delText>are at risk</w:delText>
        </w:r>
      </w:del>
      <w:ins w:id="58" w:author="Derek Tittensor" w:date="2022-03-23T15:41:00Z">
        <w:r w:rsidR="009C6FD2">
          <w:t xml:space="preserve">which are affected by the </w:t>
        </w:r>
      </w:ins>
      <w:del w:id="59" w:author="Derek Tittensor" w:date="2022-03-23T15:41:00Z">
        <w:r w:rsidR="006A53F1" w:rsidDel="009C6FD2">
          <w:delText xml:space="preserve"> from the </w:delText>
        </w:r>
      </w:del>
      <w:r w:rsidR="006A53F1">
        <w:t xml:space="preserve">twin </w:t>
      </w:r>
      <w:del w:id="60" w:author="Derek Tittensor" w:date="2022-03-23T15:40:00Z">
        <w:r w:rsidR="006A53F1" w:rsidDel="00CA4B1A">
          <w:delText xml:space="preserve">climate </w:delText>
        </w:r>
      </w:del>
      <w:r w:rsidR="006A53F1">
        <w:t>impacts of warming waters</w:t>
      </w:r>
      <w:del w:id="61" w:author="Derek Tittensor" w:date="2022-03-23T15:40:00Z">
        <w:r w:rsidR="006A53F1" w:rsidDel="00CA4B1A">
          <w:delText xml:space="preserve">, </w:delText>
        </w:r>
        <w:commentRangeStart w:id="62"/>
        <w:r w:rsidR="006A53F1" w:rsidDel="00CA4B1A">
          <w:delText xml:space="preserve">leading to more frequent bleaching </w:delText>
        </w:r>
      </w:del>
      <w:commentRangeEnd w:id="62"/>
      <w:r w:rsidR="009C6FD2">
        <w:rPr>
          <w:rStyle w:val="CommentReference"/>
          <w:rFonts w:asciiTheme="minorHAnsi" w:eastAsiaTheme="minorHAnsi" w:hAnsiTheme="minorHAnsi" w:cstheme="minorBidi"/>
          <w:lang w:val="fr-CA"/>
        </w:rPr>
        <w:commentReference w:id="62"/>
      </w:r>
      <w:del w:id="63" w:author="Derek Tittensor" w:date="2022-03-23T15:40:00Z">
        <w:r w:rsidR="006A53F1" w:rsidDel="00CA4B1A">
          <w:delText>events,</w:delText>
        </w:r>
      </w:del>
      <w:r w:rsidR="006A53F1">
        <w:t xml:space="preserve"> and increasing ocean acidification</w:t>
      </w:r>
      <w:del w:id="64" w:author="Derek Tittensor" w:date="2022-03-23T15:41:00Z">
        <w:r w:rsidR="006A53F1" w:rsidDel="009C6FD2">
          <w:delText>, which decreases the availability of the carbonate ions used by corals for skeletal growth</w:delText>
        </w:r>
      </w:del>
      <w:r w:rsidR="006A53F1">
        <w:t xml:space="preserve">. As </w:t>
      </w:r>
      <w:r w:rsidRPr="00145FFD">
        <w:t>corals are ecosystem engineers that provide habitat for numerous other species,</w:t>
      </w:r>
      <w:r w:rsidR="006A53F1">
        <w:t xml:space="preserve"> </w:t>
      </w:r>
      <w:del w:id="65" w:author="Derek Tittensor" w:date="2022-03-23T15:42:00Z">
        <w:r w:rsidR="006A53F1" w:rsidDel="009C6FD2">
          <w:delText xml:space="preserve">biodiversity </w:delText>
        </w:r>
      </w:del>
      <w:r w:rsidR="006A53F1">
        <w:t xml:space="preserve">conservation </w:t>
      </w:r>
      <w:del w:id="66" w:author="Derek Tittensor" w:date="2022-03-23T15:43:00Z">
        <w:r w:rsidR="006A53F1" w:rsidDel="009C6FD2">
          <w:delText xml:space="preserve">for </w:delText>
        </w:r>
      </w:del>
      <w:ins w:id="67" w:author="Derek Tittensor" w:date="2022-03-23T15:43:00Z">
        <w:r w:rsidR="009C6FD2">
          <w:t>efforts for</w:t>
        </w:r>
        <w:r w:rsidR="009C6FD2">
          <w:t xml:space="preserve"> </w:t>
        </w:r>
      </w:ins>
      <w:r w:rsidR="006A53F1">
        <w:t>reef ecosystems</w:t>
      </w:r>
      <w:del w:id="68" w:author="Derek Tittensor" w:date="2022-03-23T15:43:00Z">
        <w:r w:rsidR="006A53F1" w:rsidDel="009C6FD2">
          <w:delText xml:space="preserve"> must by necessity prepare for changed future conditions, and seek to minimize other stressors</w:delText>
        </w:r>
      </w:del>
      <w:r w:rsidR="006A53F1">
        <w:t xml:space="preserve">, </w:t>
      </w:r>
      <w:del w:id="69" w:author="Derek Tittensor" w:date="2022-03-23T15:43:00Z">
        <w:r w:rsidR="006A53F1" w:rsidDel="009C6FD2">
          <w:delText xml:space="preserve">such </w:delText>
        </w:r>
      </w:del>
      <w:ins w:id="70" w:author="Derek Tittensor" w:date="2022-03-23T15:43:00Z">
        <w:r w:rsidR="009C6FD2">
          <w:t>including</w:t>
        </w:r>
      </w:ins>
      <w:del w:id="71" w:author="Derek Tittensor" w:date="2022-03-23T15:43:00Z">
        <w:r w:rsidR="006A53F1" w:rsidDel="009C6FD2">
          <w:delText>as</w:delText>
        </w:r>
      </w:del>
      <w:r w:rsidR="006A53F1">
        <w:t xml:space="preserve"> through spatial conservation tools </w:t>
      </w:r>
      <w:del w:id="72" w:author="Derek Tittensor" w:date="2022-03-23T15:43:00Z">
        <w:r w:rsidR="006A53F1" w:rsidDel="009C6FD2">
          <w:delText xml:space="preserve">including </w:delText>
        </w:r>
      </w:del>
      <w:ins w:id="73" w:author="Derek Tittensor" w:date="2022-03-23T15:43:00Z">
        <w:r w:rsidR="009C6FD2">
          <w:t>such as</w:t>
        </w:r>
        <w:r w:rsidR="009C6FD2">
          <w:t xml:space="preserve"> </w:t>
        </w:r>
      </w:ins>
      <w:r w:rsidR="006A53F1">
        <w:t>marine protected areas (MPAs)</w:t>
      </w:r>
      <w:ins w:id="74" w:author="Derek Tittensor" w:date="2022-03-23T15:43:00Z">
        <w:r w:rsidR="009C6FD2">
          <w:t xml:space="preserve">, are crucial for helping </w:t>
        </w:r>
      </w:ins>
      <w:ins w:id="75" w:author="Derek Tittensor" w:date="2022-03-23T15:44:00Z">
        <w:r w:rsidR="009C6FD2">
          <w:t>limit impacts on</w:t>
        </w:r>
      </w:ins>
      <w:ins w:id="76" w:author="Derek Tittensor" w:date="2022-03-23T15:43:00Z">
        <w:r w:rsidR="009C6FD2">
          <w:t xml:space="preserve"> biodiversity in a changing ocean</w:t>
        </w:r>
      </w:ins>
      <w:r w:rsidR="006A53F1">
        <w:t xml:space="preserve">. </w:t>
      </w:r>
      <w:r w:rsidR="008B673B">
        <w:t>Here</w:t>
      </w:r>
      <w:ins w:id="77" w:author="Derek Tittensor" w:date="2022-03-23T15:49:00Z">
        <w:r w:rsidR="006E6E16">
          <w:t xml:space="preserve"> </w:t>
        </w:r>
      </w:ins>
      <w:del w:id="78" w:author="Derek Tittensor" w:date="2022-03-23T15:49:00Z">
        <w:r w:rsidR="008B673B" w:rsidDel="006E6E16">
          <w:delText xml:space="preserve"> </w:delText>
        </w:r>
      </w:del>
      <w:r w:rsidR="008B673B">
        <w:t xml:space="preserve">we </w:t>
      </w:r>
      <w:ins w:id="79" w:author="Derek Tittensor" w:date="2022-03-23T15:49:00Z">
        <w:r w:rsidR="006E6E16">
          <w:t xml:space="preserve">use </w:t>
        </w:r>
        <w:r w:rsidR="006E6E16">
          <w:t>multiple</w:t>
        </w:r>
        <w:r w:rsidR="006E6E16">
          <w:t xml:space="preserve"> </w:t>
        </w:r>
        <w:r w:rsidR="006E6E16">
          <w:t>emissions scenarios (high mitigation RCP2.6; intermediate-to-high emissions RCP7.0; high emissions RCP8.5)</w:t>
        </w:r>
      </w:ins>
      <w:ins w:id="80" w:author="Derek Tittensor" w:date="2022-03-23T15:50:00Z">
        <w:r w:rsidR="006E6E16">
          <w:t xml:space="preserve"> to </w:t>
        </w:r>
      </w:ins>
      <w:del w:id="81" w:author="Derek Tittensor" w:date="2022-03-23T15:47:00Z">
        <w:r w:rsidR="008B673B" w:rsidDel="006E6E16">
          <w:delText xml:space="preserve">examine </w:delText>
        </w:r>
      </w:del>
      <w:ins w:id="82" w:author="Derek Tittensor" w:date="2022-03-23T15:47:00Z">
        <w:r w:rsidR="006E6E16">
          <w:t>project</w:t>
        </w:r>
        <w:r w:rsidR="006E6E16">
          <w:t xml:space="preserve"> </w:t>
        </w:r>
      </w:ins>
      <w:ins w:id="83" w:author="Derek Tittensor" w:date="2022-03-23T15:46:00Z">
        <w:r w:rsidR="006E6E16">
          <w:t xml:space="preserve">how </w:t>
        </w:r>
      </w:ins>
      <w:del w:id="84" w:author="Derek Tittensor" w:date="2022-03-23T15:47:00Z">
        <w:r w:rsidR="008B673B" w:rsidDel="006E6E16">
          <w:delText xml:space="preserve">the relationship between </w:delText>
        </w:r>
      </w:del>
      <w:del w:id="85" w:author="Derek Tittensor" w:date="2022-03-23T15:46:00Z">
        <w:r w:rsidR="008B673B" w:rsidDel="006E6E16">
          <w:delText xml:space="preserve">future </w:delText>
        </w:r>
      </w:del>
      <w:ins w:id="86" w:author="Derek Tittensor" w:date="2022-03-23T15:44:00Z">
        <w:r w:rsidR="009C6FD2">
          <w:t>suitable habitat fo</w:t>
        </w:r>
      </w:ins>
      <w:ins w:id="87" w:author="Derek Tittensor" w:date="2022-03-23T15:45:00Z">
        <w:r w:rsidR="009C6FD2">
          <w:t>r shallow-water coral reefs</w:t>
        </w:r>
      </w:ins>
      <w:ins w:id="88" w:author="Derek Tittensor" w:date="2022-03-23T15:46:00Z">
        <w:r w:rsidR="006E6E16">
          <w:t xml:space="preserve"> and </w:t>
        </w:r>
      </w:ins>
      <w:ins w:id="89" w:author="Derek Tittensor" w:date="2022-03-23T15:47:00Z">
        <w:r w:rsidR="006E6E16">
          <w:t>coverage</w:t>
        </w:r>
      </w:ins>
      <w:ins w:id="90" w:author="Derek Tittensor" w:date="2022-03-23T15:46:00Z">
        <w:r w:rsidR="006E6E16">
          <w:t xml:space="preserve"> </w:t>
        </w:r>
      </w:ins>
      <w:ins w:id="91" w:author="Derek Tittensor" w:date="2022-03-23T15:48:00Z">
        <w:r w:rsidR="006E6E16">
          <w:t xml:space="preserve">of this habitat </w:t>
        </w:r>
      </w:ins>
      <w:ins w:id="92" w:author="Derek Tittensor" w:date="2022-03-23T15:46:00Z">
        <w:r w:rsidR="006E6E16">
          <w:t>by the global MPA netwo</w:t>
        </w:r>
      </w:ins>
      <w:ins w:id="93" w:author="Derek Tittensor" w:date="2022-03-23T15:47:00Z">
        <w:r w:rsidR="006E6E16">
          <w:t xml:space="preserve">rk will be affected by climate change. </w:t>
        </w:r>
      </w:ins>
      <w:ins w:id="94" w:author="Derek Tittensor" w:date="2022-03-23T15:50:00Z">
        <w:r w:rsidR="006E6E16">
          <w:t>Under the XXX scenario, we</w:t>
        </w:r>
      </w:ins>
      <w:del w:id="95" w:author="Derek Tittensor" w:date="2022-03-23T15:45:00Z">
        <w:r w:rsidR="008B673B" w:rsidDel="009C6FD2">
          <w:delText>oceanographic conditions under</w:delText>
        </w:r>
        <w:r w:rsidR="00B7739D" w:rsidDel="009C6FD2">
          <w:delText xml:space="preserve"> </w:delText>
        </w:r>
      </w:del>
      <w:del w:id="96" w:author="Derek Tittensor" w:date="2022-03-23T15:44:00Z">
        <w:r w:rsidR="00B7739D" w:rsidDel="009C6FD2">
          <w:delText xml:space="preserve">various </w:delText>
        </w:r>
      </w:del>
      <w:del w:id="97" w:author="Derek Tittensor" w:date="2022-03-23T15:49:00Z">
        <w:r w:rsidR="008B673B" w:rsidDel="006E6E16">
          <w:delText>emissions scenario (RCP</w:delText>
        </w:r>
        <w:r w:rsidR="00B7739D" w:rsidDel="006E6E16">
          <w:delText>2.6</w:delText>
        </w:r>
      </w:del>
      <w:del w:id="98" w:author="Derek Tittensor" w:date="2022-03-23T15:45:00Z">
        <w:r w:rsidR="00B7739D" w:rsidDel="009C6FD2">
          <w:delText>,</w:delText>
        </w:r>
      </w:del>
      <w:del w:id="99" w:author="Derek Tittensor" w:date="2022-03-23T15:49:00Z">
        <w:r w:rsidR="00B7739D" w:rsidDel="006E6E16">
          <w:delText xml:space="preserve"> RCP</w:delText>
        </w:r>
      </w:del>
      <w:ins w:id="100" w:author="Emma Bradshaw" w:date="2022-03-10T17:14:00Z">
        <w:del w:id="101" w:author="Derek Tittensor" w:date="2022-03-23T15:49:00Z">
          <w:r w:rsidR="00A70A69" w:rsidDel="006E6E16">
            <w:delText>7.0</w:delText>
          </w:r>
        </w:del>
      </w:ins>
      <w:del w:id="102" w:author="Derek Tittensor" w:date="2022-03-23T15:49:00Z">
        <w:r w:rsidR="00B7739D" w:rsidDel="006E6E16">
          <w:delText>3.7</w:delText>
        </w:r>
      </w:del>
      <w:del w:id="103" w:author="Derek Tittensor" w:date="2022-03-23T15:45:00Z">
        <w:r w:rsidR="00B7739D" w:rsidDel="009C6FD2">
          <w:delText>,</w:delText>
        </w:r>
      </w:del>
      <w:del w:id="104" w:author="Derek Tittensor" w:date="2022-03-23T15:49:00Z">
        <w:r w:rsidR="00B7739D" w:rsidDel="006E6E16">
          <w:delText xml:space="preserve"> RCP</w:delText>
        </w:r>
        <w:r w:rsidR="008B673B" w:rsidDel="006E6E16">
          <w:delText>8.5)</w:delText>
        </w:r>
      </w:del>
      <w:ins w:id="105" w:author="Derek Tittensor" w:date="2022-03-23T15:49:00Z">
        <w:r w:rsidR="006E6E16">
          <w:t xml:space="preserve"> find that </w:t>
        </w:r>
      </w:ins>
      <w:del w:id="106" w:author="Derek Tittensor" w:date="2022-03-23T15:49:00Z">
        <w:r w:rsidR="008B673B" w:rsidDel="006E6E16">
          <w:delText>, the current global distribution of shallow-water coral reefs, and marine-protected areas. B</w:delText>
        </w:r>
      </w:del>
      <w:ins w:id="107" w:author="Derek Tittensor" w:date="2022-03-23T15:49:00Z">
        <w:r w:rsidR="006E6E16">
          <w:t>b</w:t>
        </w:r>
      </w:ins>
      <w:r w:rsidR="008B673B">
        <w:t xml:space="preserve">y </w:t>
      </w:r>
      <w:del w:id="108" w:author="Derek Tittensor" w:date="2022-03-23T15:50:00Z">
        <w:r w:rsidR="008B673B" w:rsidDel="006E6E16">
          <w:delText>the final decade of this century</w:delText>
        </w:r>
      </w:del>
      <w:ins w:id="109" w:author="Derek Tittensor" w:date="2022-03-23T15:50:00Z">
        <w:r w:rsidR="006E6E16">
          <w:t>2100</w:t>
        </w:r>
      </w:ins>
      <w:del w:id="110" w:author="Derek Tittensor" w:date="2022-03-23T15:50:00Z">
        <w:r w:rsidR="008B673B" w:rsidDel="006E6E16">
          <w:delText>,</w:delText>
        </w:r>
      </w:del>
      <w:r w:rsidR="008B673B">
        <w:t xml:space="preserve"> around 85% of </w:t>
      </w:r>
      <w:ins w:id="111" w:author="Derek Tittensor" w:date="2022-03-23T15:50:00Z">
        <w:r w:rsidR="006E6E16">
          <w:t xml:space="preserve">existing </w:t>
        </w:r>
      </w:ins>
      <w:r w:rsidR="008B673B">
        <w:t xml:space="preserve">reefs were projected to be above a literature-derived thermal threshold of 30ºC, and 97% below a pH threshold of 7.7. </w:t>
      </w:r>
      <w:r w:rsidR="006855F2">
        <w:t xml:space="preserve">The total area of suitable worldwide habitat for reefs </w:t>
      </w:r>
      <w:r w:rsidR="00823294">
        <w:t xml:space="preserve">declined by 95.4% between the beginning and end of the century. </w:t>
      </w:r>
      <w:r w:rsidR="00BF43DF">
        <w:t xml:space="preserve">MPA coverage of </w:t>
      </w:r>
      <w:r w:rsidR="006855F2">
        <w:t xml:space="preserve">suitable </w:t>
      </w:r>
      <w:r w:rsidR="00BF43DF">
        <w:t>reef</w:t>
      </w:r>
      <w:r w:rsidR="006855F2">
        <w:t xml:space="preserve"> habitat was projected to decline from</w:t>
      </w:r>
      <w:r w:rsidR="00BF43DF">
        <w:t xml:space="preserve"> </w:t>
      </w:r>
      <w:r w:rsidR="0005310F" w:rsidRPr="00EF16F2">
        <w:t>735</w:t>
      </w:r>
      <w:r w:rsidR="00D95E1F" w:rsidRPr="001D7170">
        <w:t>,</w:t>
      </w:r>
      <w:r w:rsidR="0005310F" w:rsidRPr="00EF16F2">
        <w:t>405 km</w:t>
      </w:r>
      <w:r w:rsidR="0005310F" w:rsidRPr="00EF16F2">
        <w:rPr>
          <w:vertAlign w:val="superscript"/>
        </w:rPr>
        <w:t>2</w:t>
      </w:r>
      <w:r w:rsidR="0005310F" w:rsidRPr="00EF16F2">
        <w:t xml:space="preserve"> in </w:t>
      </w:r>
      <w:r w:rsidR="003E2E85" w:rsidRPr="00EF16F2">
        <w:t>the present</w:t>
      </w:r>
      <w:r w:rsidR="006855F2">
        <w:t xml:space="preserve"> to</w:t>
      </w:r>
      <w:r w:rsidR="00C333C0" w:rsidRPr="00EF16F2">
        <w:t xml:space="preserve"> </w:t>
      </w:r>
      <w:r w:rsidR="00272058" w:rsidRPr="00EF16F2">
        <w:t>64</w:t>
      </w:r>
      <w:r w:rsidR="00D95E1F" w:rsidRPr="001D7170">
        <w:t>,</w:t>
      </w:r>
      <w:r w:rsidR="00272058" w:rsidRPr="00EF16F2">
        <w:t>00</w:t>
      </w:r>
      <w:r w:rsidR="00D95E1F" w:rsidRPr="001D7170">
        <w:t>2</w:t>
      </w:r>
      <w:r w:rsidR="00272058" w:rsidRPr="00EF16F2">
        <w:t xml:space="preserve"> km</w:t>
      </w:r>
      <w:r w:rsidR="00272058" w:rsidRPr="00EF16F2">
        <w:rPr>
          <w:vertAlign w:val="superscript"/>
        </w:rPr>
        <w:t>2</w:t>
      </w:r>
      <w:r w:rsidR="00272058" w:rsidRPr="00EF16F2">
        <w:t xml:space="preserve"> </w:t>
      </w:r>
      <w:r w:rsidR="006855F2">
        <w:t xml:space="preserve">under the assumption of no physiological adaptation, a decline of 91%. However, the proportion of reef </w:t>
      </w:r>
      <w:r w:rsidR="00BE49DD">
        <w:t>habitat</w:t>
      </w:r>
      <w:r w:rsidR="00042BBC">
        <w:t xml:space="preserve"> within MPAs increased from 50.4% of total reef to 95.1</w:t>
      </w:r>
      <w:proofErr w:type="gramStart"/>
      <w:r w:rsidR="00042BBC">
        <w:t>%.While</w:t>
      </w:r>
      <w:proofErr w:type="gramEnd"/>
      <w:r w:rsidR="00DF5E3A">
        <w:t xml:space="preserve"> </w:t>
      </w:r>
      <w:r w:rsidR="0061219F">
        <w:t>the majority of</w:t>
      </w:r>
      <w:r w:rsidR="00927DDF">
        <w:t xml:space="preserve"> present</w:t>
      </w:r>
      <w:r w:rsidR="0033615E">
        <w:t xml:space="preserve">-day reefs </w:t>
      </w:r>
      <w:r w:rsidR="00042BBC">
        <w:t>are</w:t>
      </w:r>
      <w:r w:rsidR="0061219F">
        <w:t xml:space="preserve"> found </w:t>
      </w:r>
      <w:r w:rsidR="00915264">
        <w:t xml:space="preserve">to be </w:t>
      </w:r>
      <w:r w:rsidR="0061219F">
        <w:t xml:space="preserve">in MPAs designated as </w:t>
      </w:r>
      <w:r w:rsidR="007F027C">
        <w:t>IUCN categories VI and II (</w:t>
      </w:r>
      <w:r w:rsidR="0061219F">
        <w:t xml:space="preserve">protected areas with sustainable use of natural resources and </w:t>
      </w:r>
      <w:r w:rsidR="00AE752C">
        <w:t>national parks</w:t>
      </w:r>
      <w:r w:rsidR="007F027C">
        <w:t>), while the majority of e</w:t>
      </w:r>
      <w:r w:rsidR="00C87711">
        <w:t xml:space="preserve">nd of century reefs were found within MPAs designated as </w:t>
      </w:r>
      <w:r w:rsidR="00CF5776">
        <w:t xml:space="preserve">habitat/species management areas (category IV) </w:t>
      </w:r>
      <w:r w:rsidR="006D3E93">
        <w:t xml:space="preserve">and </w:t>
      </w:r>
      <w:r w:rsidR="00CF5776">
        <w:t xml:space="preserve">protected areas with sustainable use of natural resources (category VI). </w:t>
      </w:r>
      <w:r w:rsidR="00042BBC">
        <w:t>Our</w:t>
      </w:r>
      <w:r w:rsidR="00FD2DFD">
        <w:t xml:space="preserve"> </w:t>
      </w:r>
      <w:r w:rsidR="00EC1DC9">
        <w:t>analysis</w:t>
      </w:r>
      <w:r w:rsidR="00145EFA">
        <w:t xml:space="preserve"> </w:t>
      </w:r>
      <w:r w:rsidR="00042BBC">
        <w:t xml:space="preserve">helps to </w:t>
      </w:r>
      <w:r w:rsidR="00145EFA">
        <w:t>inform</w:t>
      </w:r>
      <w:r w:rsidR="00042BBC">
        <w:t xml:space="preserve"> </w:t>
      </w:r>
      <w:r w:rsidR="00145EFA">
        <w:t>conservation and management priorities</w:t>
      </w:r>
      <w:r w:rsidR="00042BBC">
        <w:t xml:space="preserve"> to build resilience </w:t>
      </w:r>
      <w:r w:rsidR="00145EFA">
        <w:t>for future coral reef</w:t>
      </w:r>
      <w:r w:rsidR="00D571E9">
        <w:t xml:space="preserve">s in the face of climate change. </w:t>
      </w:r>
    </w:p>
    <w:p w14:paraId="101454CB" w14:textId="77777777" w:rsidR="00B23C35" w:rsidRDefault="00B23C35" w:rsidP="00164107">
      <w:pPr>
        <w:spacing w:after="60"/>
        <w:ind w:firstLine="720"/>
        <w:jc w:val="both"/>
      </w:pPr>
    </w:p>
    <w:p w14:paraId="657B1359" w14:textId="6BD92886" w:rsidR="002630BC" w:rsidRPr="00145FFD" w:rsidRDefault="002630BC" w:rsidP="00164107">
      <w:pPr>
        <w:spacing w:after="60"/>
        <w:ind w:firstLine="720"/>
        <w:jc w:val="both"/>
      </w:pPr>
      <w:r w:rsidRPr="00145FFD">
        <w:t xml:space="preserve"> </w:t>
      </w:r>
    </w:p>
    <w:p w14:paraId="29790226" w14:textId="22543503" w:rsidR="00022F4C" w:rsidRDefault="00022F4C" w:rsidP="0097725E">
      <w:pPr>
        <w:jc w:val="center"/>
        <w:rPr>
          <w:b/>
          <w:bCs/>
        </w:rPr>
      </w:pPr>
    </w:p>
    <w:p w14:paraId="13827954" w14:textId="43904D20" w:rsidR="00022F4C" w:rsidRDefault="00022F4C" w:rsidP="0097725E">
      <w:pPr>
        <w:jc w:val="center"/>
        <w:rPr>
          <w:b/>
          <w:bCs/>
        </w:rPr>
      </w:pPr>
    </w:p>
    <w:p w14:paraId="11EB91A8" w14:textId="153F8305" w:rsidR="003F3A53" w:rsidDel="0086132E" w:rsidRDefault="003F3A53" w:rsidP="0097725E">
      <w:pPr>
        <w:jc w:val="center"/>
        <w:rPr>
          <w:del w:id="112" w:author="Emma Bradshaw" w:date="2022-03-11T14:22:00Z"/>
          <w:b/>
          <w:bCs/>
        </w:rPr>
      </w:pPr>
    </w:p>
    <w:p w14:paraId="40921801" w14:textId="3FAFB940" w:rsidR="003F3A53" w:rsidDel="0086132E" w:rsidRDefault="003F3A53" w:rsidP="0097725E">
      <w:pPr>
        <w:jc w:val="center"/>
        <w:rPr>
          <w:del w:id="113" w:author="Emma Bradshaw" w:date="2022-03-11T14:22:00Z"/>
          <w:b/>
          <w:bCs/>
        </w:rPr>
      </w:pPr>
    </w:p>
    <w:p w14:paraId="5362B2C0" w14:textId="0C705C2D" w:rsidR="003F3A53" w:rsidDel="0086132E" w:rsidRDefault="003F3A53" w:rsidP="0097725E">
      <w:pPr>
        <w:jc w:val="center"/>
        <w:rPr>
          <w:del w:id="114" w:author="Emma Bradshaw" w:date="2022-03-11T14:22:00Z"/>
          <w:b/>
          <w:bCs/>
        </w:rPr>
      </w:pPr>
    </w:p>
    <w:p w14:paraId="4D8CD774" w14:textId="2F326451" w:rsidR="003F3A53" w:rsidDel="0086132E" w:rsidRDefault="003F3A53" w:rsidP="0097725E">
      <w:pPr>
        <w:jc w:val="center"/>
        <w:rPr>
          <w:del w:id="115" w:author="Emma Bradshaw" w:date="2022-03-11T14:22:00Z"/>
          <w:b/>
          <w:bCs/>
        </w:rPr>
      </w:pPr>
    </w:p>
    <w:p w14:paraId="3B3F55D6" w14:textId="07CCC77D" w:rsidR="003F3A53" w:rsidDel="0086132E" w:rsidRDefault="003F3A53" w:rsidP="0097725E">
      <w:pPr>
        <w:jc w:val="center"/>
        <w:rPr>
          <w:del w:id="116" w:author="Emma Bradshaw" w:date="2022-03-11T14:22:00Z"/>
          <w:b/>
          <w:bCs/>
        </w:rPr>
      </w:pPr>
    </w:p>
    <w:p w14:paraId="7DF40181" w14:textId="14EAAD46" w:rsidR="003F3A53" w:rsidDel="0086132E" w:rsidRDefault="003F3A53" w:rsidP="001D7170">
      <w:pPr>
        <w:rPr>
          <w:del w:id="117" w:author="Emma Bradshaw" w:date="2022-03-11T14:22:00Z"/>
          <w:b/>
          <w:bCs/>
        </w:rPr>
      </w:pPr>
    </w:p>
    <w:p w14:paraId="69085B41" w14:textId="77777777" w:rsidR="00607E8B" w:rsidDel="0086132E" w:rsidRDefault="00607E8B" w:rsidP="001D7170">
      <w:pPr>
        <w:ind w:firstLine="720"/>
        <w:jc w:val="both"/>
        <w:rPr>
          <w:del w:id="118" w:author="Emma Bradshaw" w:date="2022-03-11T14:22:00Z"/>
          <w:u w:val="single"/>
        </w:rPr>
      </w:pPr>
    </w:p>
    <w:p w14:paraId="764F54B9" w14:textId="77777777" w:rsidR="00915EB5" w:rsidDel="0086132E" w:rsidRDefault="00915EB5" w:rsidP="00022F4C">
      <w:pPr>
        <w:rPr>
          <w:del w:id="119" w:author="Emma Bradshaw" w:date="2022-03-11T14:22:00Z"/>
          <w:u w:val="single"/>
        </w:rPr>
      </w:pPr>
    </w:p>
    <w:p w14:paraId="25A21735" w14:textId="77777777" w:rsidR="00915EB5" w:rsidDel="0086132E" w:rsidRDefault="00915EB5" w:rsidP="00022F4C">
      <w:pPr>
        <w:rPr>
          <w:del w:id="120" w:author="Emma Bradshaw" w:date="2022-03-11T14:22:00Z"/>
          <w:u w:val="single"/>
        </w:rPr>
      </w:pPr>
    </w:p>
    <w:p w14:paraId="0362CE86" w14:textId="77777777" w:rsidR="003E7BAC" w:rsidRDefault="003E7BAC" w:rsidP="00022F4C">
      <w:pPr>
        <w:rPr>
          <w:b/>
          <w:bCs/>
        </w:rPr>
        <w:sectPr w:rsidR="003E7BAC" w:rsidSect="009E1F8A">
          <w:footerReference w:type="even" r:id="rId12"/>
          <w:footerReference w:type="default" r:id="rId13"/>
          <w:pgSz w:w="12240" w:h="15840"/>
          <w:pgMar w:top="1440" w:right="1440" w:bottom="1440" w:left="1440" w:header="708" w:footer="708" w:gutter="0"/>
          <w:pgNumType w:fmt="lowerRoman" w:start="1"/>
          <w:cols w:space="708"/>
          <w:titlePg/>
          <w:docGrid w:linePitch="360"/>
        </w:sectPr>
      </w:pPr>
    </w:p>
    <w:p w14:paraId="7AFD9587" w14:textId="23C02C03" w:rsidR="00022F4C" w:rsidRPr="001D7170" w:rsidRDefault="00664FFA" w:rsidP="001D7170">
      <w:pPr>
        <w:pStyle w:val="Heading1"/>
        <w:rPr>
          <w:b/>
          <w:bCs/>
          <w:lang w:val="en-CA"/>
        </w:rPr>
      </w:pPr>
      <w:bookmarkStart w:id="121" w:name="_Toc68797676"/>
      <w:r w:rsidRPr="00FC6015">
        <w:rPr>
          <w:rFonts w:ascii="Times New Roman" w:hAnsi="Times New Roman" w:cs="Times New Roman"/>
          <w:b/>
          <w:bCs/>
          <w:color w:val="auto"/>
          <w:sz w:val="24"/>
          <w:szCs w:val="24"/>
          <w:lang w:val="en-CA"/>
          <w:rPrChange w:id="122" w:author="Emma Bradshaw" w:date="2022-03-08T14:52:00Z">
            <w:rPr>
              <w:rFonts w:ascii="Times New Roman" w:hAnsi="Times New Roman" w:cs="Times New Roman"/>
              <w:b/>
              <w:bCs/>
              <w:color w:val="auto"/>
              <w:sz w:val="24"/>
              <w:szCs w:val="24"/>
              <w:highlight w:val="cyan"/>
              <w:lang w:val="en-CA"/>
            </w:rPr>
          </w:rPrChange>
        </w:rPr>
        <w:lastRenderedPageBreak/>
        <w:t>Introduction</w:t>
      </w:r>
      <w:bookmarkEnd w:id="121"/>
      <w:r w:rsidR="00E03B3E" w:rsidRPr="001D7170">
        <w:rPr>
          <w:rFonts w:ascii="Times New Roman" w:hAnsi="Times New Roman" w:cs="Times New Roman"/>
          <w:b/>
          <w:bCs/>
          <w:color w:val="auto"/>
          <w:sz w:val="24"/>
          <w:szCs w:val="24"/>
          <w:lang w:val="en-CA"/>
        </w:rPr>
        <w:t xml:space="preserve"> </w:t>
      </w:r>
    </w:p>
    <w:p w14:paraId="0F604F2F" w14:textId="4C5263BA" w:rsidR="00425D78" w:rsidRDefault="00425D78" w:rsidP="001503E7">
      <w:pPr>
        <w:jc w:val="both"/>
        <w:rPr>
          <w:b/>
          <w:bCs/>
        </w:rPr>
      </w:pPr>
    </w:p>
    <w:p w14:paraId="071AE166" w14:textId="06FD096A" w:rsidR="001503E7" w:rsidRPr="005E74CE" w:rsidRDefault="00FD5202" w:rsidP="001D7170">
      <w:pPr>
        <w:spacing w:line="480" w:lineRule="auto"/>
        <w:ind w:firstLine="720"/>
        <w:jc w:val="both"/>
        <w:rPr>
          <w:color w:val="FF0000"/>
        </w:rPr>
      </w:pPr>
      <w:r>
        <w:t xml:space="preserve">Coral reefs, </w:t>
      </w:r>
      <w:ins w:id="123" w:author="Derek Tittensor" w:date="2022-03-23T15:51:00Z">
        <w:r w:rsidR="001F5A27">
          <w:t>with</w:t>
        </w:r>
        <w:r w:rsidR="006E6E16">
          <w:t xml:space="preserve"> physical structures </w:t>
        </w:r>
      </w:ins>
      <w:r>
        <w:t>primarily formed by st</w:t>
      </w:r>
      <w:r w:rsidR="000A363D">
        <w:t>ony</w:t>
      </w:r>
      <w:r>
        <w:t xml:space="preserve"> corals (</w:t>
      </w:r>
      <w:r w:rsidR="001503E7" w:rsidRPr="001D7170">
        <w:rPr>
          <w:i/>
          <w:iCs/>
        </w:rPr>
        <w:t>Scleractinia</w:t>
      </w:r>
      <w:r w:rsidR="001503E7">
        <w:t>)</w:t>
      </w:r>
      <w:r>
        <w:t>, are one of the most biodiverse ecosystems on our planet</w:t>
      </w:r>
      <w:r w:rsidR="003C6596">
        <w:t xml:space="preserve"> (</w:t>
      </w:r>
      <w:r w:rsidR="00DA1793">
        <w:t>Quek et al. 2020</w:t>
      </w:r>
      <w:r w:rsidR="003C6596">
        <w:t>).</w:t>
      </w:r>
      <w:r w:rsidR="00A545A9">
        <w:t xml:space="preserve"> </w:t>
      </w:r>
      <w:del w:id="124" w:author="Derek Tittensor" w:date="2022-03-23T15:52:00Z">
        <w:r w:rsidR="0038275C" w:rsidDel="001F5A27">
          <w:delText>Composed of individual polyps that secrete a calcium carbonate skeleton (Lough et al. 2018)., t</w:delText>
        </w:r>
      </w:del>
      <w:ins w:id="125" w:author="Derek Tittensor" w:date="2022-03-23T15:52:00Z">
        <w:r w:rsidR="001F5A27">
          <w:t>T</w:t>
        </w:r>
      </w:ins>
      <w:r w:rsidR="0038275C">
        <w:t>he</w:t>
      </w:r>
      <w:r w:rsidR="001503E7">
        <w:t xml:space="preserve"> </w:t>
      </w:r>
      <w:proofErr w:type="spellStart"/>
      <w:r w:rsidR="001503E7">
        <w:t>Scleractinian</w:t>
      </w:r>
      <w:proofErr w:type="spellEnd"/>
      <w:r w:rsidR="001503E7">
        <w:t xml:space="preserve"> order </w:t>
      </w:r>
      <w:del w:id="126" w:author="Derek Tittensor" w:date="2022-03-23T15:53:00Z">
        <w:r w:rsidR="001503E7" w:rsidDel="001F5A27">
          <w:delText xml:space="preserve">has </w:delText>
        </w:r>
      </w:del>
      <w:ins w:id="127" w:author="Derek Tittensor" w:date="2022-03-23T15:53:00Z">
        <w:r w:rsidR="001F5A27">
          <w:t>is composed of</w:t>
        </w:r>
        <w:r w:rsidR="001F5A27">
          <w:t xml:space="preserve"> </w:t>
        </w:r>
      </w:ins>
      <w:r w:rsidR="001503E7">
        <w:t>over 1</w:t>
      </w:r>
      <w:ins w:id="128" w:author="Derek Tittensor" w:date="2022-03-23T15:53:00Z">
        <w:r w:rsidR="001F5A27">
          <w:t>,</w:t>
        </w:r>
      </w:ins>
      <w:r w:rsidR="001503E7">
        <w:t>500</w:t>
      </w:r>
      <w:r w:rsidR="001503E7" w:rsidRPr="00076165">
        <w:t xml:space="preserve"> species</w:t>
      </w:r>
      <w:r w:rsidR="001503E7">
        <w:t xml:space="preserve"> that</w:t>
      </w:r>
      <w:r w:rsidR="001503E7" w:rsidRPr="00076165">
        <w:t xml:space="preserve"> are </w:t>
      </w:r>
      <w:ins w:id="129" w:author="Derek Tittensor" w:date="2022-03-23T15:53:00Z">
        <w:r w:rsidR="001F5A27">
          <w:t xml:space="preserve">globally </w:t>
        </w:r>
      </w:ins>
      <w:r w:rsidR="001503E7" w:rsidRPr="00076165">
        <w:t xml:space="preserve">distributed </w:t>
      </w:r>
      <w:del w:id="130" w:author="Derek Tittensor" w:date="2022-03-23T15:53:00Z">
        <w:r w:rsidR="001503E7" w:rsidRPr="00076165" w:rsidDel="001F5A27">
          <w:delText>globally</w:delText>
        </w:r>
      </w:del>
      <w:ins w:id="131" w:author="Derek Tittensor" w:date="2022-03-23T15:53:00Z">
        <w:r w:rsidR="001F5A27">
          <w:t xml:space="preserve">in </w:t>
        </w:r>
      </w:ins>
      <w:del w:id="132" w:author="Derek Tittensor" w:date="2022-03-23T15:53:00Z">
        <w:r w:rsidR="001503E7" w:rsidRPr="00076165" w:rsidDel="001F5A27">
          <w:delText xml:space="preserve">, </w:delText>
        </w:r>
      </w:del>
      <w:r w:rsidR="001503E7" w:rsidRPr="00076165">
        <w:t>both</w:t>
      </w:r>
      <w:r w:rsidR="001503E7">
        <w:t xml:space="preserve"> </w:t>
      </w:r>
      <w:del w:id="133" w:author="Derek Tittensor" w:date="2022-03-23T15:53:00Z">
        <w:r w:rsidR="001503E7" w:rsidDel="001F5A27">
          <w:delText>in</w:delText>
        </w:r>
        <w:r w:rsidR="001503E7" w:rsidRPr="00076165" w:rsidDel="001F5A27">
          <w:delText xml:space="preserve"> </w:delText>
        </w:r>
      </w:del>
      <w:r w:rsidR="001503E7" w:rsidRPr="00076165">
        <w:t xml:space="preserve">warm, shallow waters </w:t>
      </w:r>
      <w:del w:id="134" w:author="Derek Tittensor" w:date="2022-03-23T15:53:00Z">
        <w:r w:rsidR="001503E7" w:rsidRPr="00076165" w:rsidDel="001F5A27">
          <w:delText>as well as dark,</w:delText>
        </w:r>
      </w:del>
      <w:ins w:id="135" w:author="Derek Tittensor" w:date="2022-03-23T15:53:00Z">
        <w:r w:rsidR="001F5A27">
          <w:t>and</w:t>
        </w:r>
      </w:ins>
      <w:r w:rsidR="001503E7" w:rsidRPr="00076165">
        <w:t xml:space="preserve"> cold waters (Quek et al. 2020). </w:t>
      </w:r>
      <w:ins w:id="136" w:author="Derek Tittensor" w:date="2022-03-23T15:53:00Z">
        <w:r w:rsidR="001F5A27">
          <w:t>Scleractinia are c</w:t>
        </w:r>
        <w:r w:rsidR="001F5A27">
          <w:t>omposed of individual polyps that secrete a calcium carbonate skeleton</w:t>
        </w:r>
        <w:r w:rsidR="001F5A27">
          <w:t xml:space="preserve">, with </w:t>
        </w:r>
      </w:ins>
      <w:del w:id="137" w:author="Derek Tittensor" w:date="2022-03-23T15:53:00Z">
        <w:r w:rsidR="001503E7" w:rsidRPr="00076165" w:rsidDel="001F5A27">
          <w:delText>S</w:delText>
        </w:r>
      </w:del>
      <w:ins w:id="138" w:author="Derek Tittensor" w:date="2022-03-23T15:53:00Z">
        <w:r w:rsidR="001F5A27">
          <w:t>s</w:t>
        </w:r>
      </w:ins>
      <w:r w:rsidR="001503E7" w:rsidRPr="00076165">
        <w:t>hallow</w:t>
      </w:r>
      <w:r w:rsidR="001503E7">
        <w:t xml:space="preserve"> water </w:t>
      </w:r>
      <w:del w:id="139" w:author="Derek Tittensor" w:date="2022-03-23T15:53:00Z">
        <w:r w:rsidR="001503E7" w:rsidDel="001F5A27">
          <w:delText xml:space="preserve">corals </w:delText>
        </w:r>
      </w:del>
      <w:ins w:id="140" w:author="Derek Tittensor" w:date="2022-03-23T15:53:00Z">
        <w:r w:rsidR="001F5A27">
          <w:t>species</w:t>
        </w:r>
        <w:r w:rsidR="001F5A27">
          <w:t xml:space="preserve"> </w:t>
        </w:r>
      </w:ins>
      <w:r w:rsidR="001503E7">
        <w:t>hav</w:t>
      </w:r>
      <w:ins w:id="141" w:author="Derek Tittensor" w:date="2022-03-23T15:53:00Z">
        <w:r w:rsidR="001F5A27">
          <w:t>ing</w:t>
        </w:r>
      </w:ins>
      <w:del w:id="142" w:author="Derek Tittensor" w:date="2022-03-23T15:53:00Z">
        <w:r w:rsidR="001503E7" w:rsidDel="001F5A27">
          <w:delText>e</w:delText>
        </w:r>
      </w:del>
      <w:r w:rsidR="0086030A">
        <w:t xml:space="preserve"> </w:t>
      </w:r>
      <w:r w:rsidR="001503E7">
        <w:t>endosymbiotic relationship</w:t>
      </w:r>
      <w:r w:rsidR="00177B82">
        <w:t>s</w:t>
      </w:r>
      <w:r w:rsidR="001503E7">
        <w:t xml:space="preserve"> with zooxanthellae, </w:t>
      </w:r>
      <w:ins w:id="143" w:author="Emma Bradshaw" w:date="2022-03-09T13:46:00Z">
        <w:r w:rsidR="00372CBA">
          <w:t xml:space="preserve">photosynthetic </w:t>
        </w:r>
      </w:ins>
      <w:r w:rsidR="001503E7">
        <w:t xml:space="preserve">algal symbionts </w:t>
      </w:r>
      <w:del w:id="144" w:author="Derek Tittensor" w:date="2022-03-23T15:54:00Z">
        <w:r w:rsidR="001503E7" w:rsidDel="001F5A27">
          <w:delText>which inhabit coral polyps</w:delText>
        </w:r>
        <w:r w:rsidR="001503E7" w:rsidRPr="007E286F" w:rsidDel="001F5A27">
          <w:delText xml:space="preserve"> </w:delText>
        </w:r>
        <w:r w:rsidR="001503E7" w:rsidDel="001F5A27">
          <w:delText xml:space="preserve">photosynthesize, </w:delText>
        </w:r>
        <w:r w:rsidR="00E46C97" w:rsidDel="001F5A27">
          <w:delText>providing</w:delText>
        </w:r>
      </w:del>
      <w:ins w:id="145" w:author="Derek Tittensor" w:date="2022-03-23T15:54:00Z">
        <w:r w:rsidR="001F5A27">
          <w:t>that provide</w:t>
        </w:r>
      </w:ins>
      <w:r w:rsidR="001503E7">
        <w:t xml:space="preserve"> the polyps with nutrients </w:t>
      </w:r>
      <w:del w:id="146" w:author="Derek Tittensor" w:date="2022-03-23T15:54:00Z">
        <w:r w:rsidR="001503E7" w:rsidDel="001F5A27">
          <w:delText>as well as</w:delText>
        </w:r>
      </w:del>
      <w:ins w:id="147" w:author="Derek Tittensor" w:date="2022-03-23T15:54:00Z">
        <w:r w:rsidR="001F5A27">
          <w:t>and</w:t>
        </w:r>
      </w:ins>
      <w:r w:rsidR="001503E7">
        <w:t xml:space="preserve"> waste removal</w:t>
      </w:r>
      <w:ins w:id="148" w:author="Derek Tittensor" w:date="2022-03-23T15:54:00Z">
        <w:r w:rsidR="001F5A27">
          <w:t xml:space="preserve"> </w:t>
        </w:r>
      </w:ins>
      <w:del w:id="149" w:author="Derek Tittensor" w:date="2022-03-23T15:54:00Z">
        <w:r w:rsidR="00BA60BF" w:rsidDel="001F5A27">
          <w:delText xml:space="preserve"> </w:delText>
        </w:r>
      </w:del>
      <w:r w:rsidR="00BA60BF">
        <w:t xml:space="preserve">(Lough et al. 2018). </w:t>
      </w:r>
      <w:r w:rsidR="001503E7">
        <w:t>Both shallow</w:t>
      </w:r>
      <w:ins w:id="150" w:author="Derek Tittensor" w:date="2022-03-23T15:55:00Z">
        <w:r w:rsidR="00942B38">
          <w:t>-</w:t>
        </w:r>
      </w:ins>
      <w:r w:rsidR="001503E7">
        <w:t xml:space="preserve"> and deep</w:t>
      </w:r>
      <w:ins w:id="151" w:author="Derek Tittensor" w:date="2022-03-23T15:55:00Z">
        <w:r w:rsidR="00942B38">
          <w:t>-water</w:t>
        </w:r>
      </w:ins>
      <w:r w:rsidR="001503E7">
        <w:t xml:space="preserve"> </w:t>
      </w:r>
      <w:del w:id="152" w:author="Derek Tittensor" w:date="2022-03-23T15:54:00Z">
        <w:r w:rsidR="001503E7" w:rsidDel="001F5A27">
          <w:delText>corals</w:delText>
        </w:r>
      </w:del>
      <w:ins w:id="153" w:author="Derek Tittensor" w:date="2022-03-23T15:54:00Z">
        <w:r w:rsidR="001F5A27">
          <w:t>Scleractinia</w:t>
        </w:r>
      </w:ins>
      <w:r w:rsidR="001503E7">
        <w:t xml:space="preserve">, and </w:t>
      </w:r>
      <w:proofErr w:type="gramStart"/>
      <w:r w:rsidR="001503E7">
        <w:t>in particular reef-forming</w:t>
      </w:r>
      <w:proofErr w:type="gramEnd"/>
      <w:r w:rsidR="001503E7">
        <w:t xml:space="preserve"> species, are important ecosystem engineers that provide other species with </w:t>
      </w:r>
      <w:del w:id="154" w:author="Derek Tittensor" w:date="2022-03-23T15:55:00Z">
        <w:r w:rsidR="001503E7" w:rsidDel="00942B38">
          <w:delText xml:space="preserve">both </w:delText>
        </w:r>
      </w:del>
      <w:r w:rsidR="001503E7">
        <w:t>shelter and food</w:t>
      </w:r>
      <w:r w:rsidR="00290A71">
        <w:t xml:space="preserve"> (Lough et al. 2018).</w:t>
      </w:r>
      <w:r w:rsidR="001503E7">
        <w:t xml:space="preserve">  In addition to </w:t>
      </w:r>
      <w:del w:id="155" w:author="Derek Tittensor" w:date="2022-03-23T15:56:00Z">
        <w:r w:rsidR="001503E7" w:rsidDel="00942B38">
          <w:delText xml:space="preserve">being </w:delText>
        </w:r>
      </w:del>
      <w:ins w:id="156" w:author="Derek Tittensor" w:date="2022-03-23T15:56:00Z">
        <w:r w:rsidR="00942B38">
          <w:t>housing</w:t>
        </w:r>
        <w:r w:rsidR="00942B38">
          <w:t xml:space="preserve"> </w:t>
        </w:r>
      </w:ins>
      <w:r w:rsidR="001503E7">
        <w:t xml:space="preserve">complex and diverse ecosystems, coral reefs </w:t>
      </w:r>
      <w:ins w:id="157" w:author="Derek Tittensor" w:date="2022-03-23T15:56:00Z">
        <w:r w:rsidR="00942B38">
          <w:t xml:space="preserve">can </w:t>
        </w:r>
      </w:ins>
      <w:r w:rsidR="001503E7">
        <w:t xml:space="preserve">also play an important socio-economic role for coastal communities through provision of ecosystem services and benefits such as fisheries, recreation, </w:t>
      </w:r>
      <w:proofErr w:type="gramStart"/>
      <w:r w:rsidR="001503E7">
        <w:t>tourism</w:t>
      </w:r>
      <w:proofErr w:type="gramEnd"/>
      <w:r w:rsidR="001503E7">
        <w:t xml:space="preserve"> and biogeochemical cycling (Hughes et al. 2017). </w:t>
      </w:r>
      <w:commentRangeStart w:id="158"/>
      <w:r w:rsidR="001503E7">
        <w:t xml:space="preserve">The diversity of species that coral reefs attract are </w:t>
      </w:r>
      <w:r w:rsidR="00297CC9">
        <w:t xml:space="preserve">an </w:t>
      </w:r>
      <w:r w:rsidR="001503E7">
        <w:t>important source of food and income</w:t>
      </w:r>
      <w:r w:rsidR="0046155D">
        <w:t>,</w:t>
      </w:r>
      <w:r w:rsidR="001503E7">
        <w:t xml:space="preserve"> and the structure of reefs can offer protection to nearby coastal communities (Hughes et al. 2017)</w:t>
      </w:r>
      <w:r w:rsidR="00AA2084">
        <w:t>, while</w:t>
      </w:r>
      <w:r w:rsidR="006E0D26">
        <w:t xml:space="preserve"> their natural beauty holds a </w:t>
      </w:r>
      <w:r w:rsidR="00E46C97">
        <w:t xml:space="preserve">significant </w:t>
      </w:r>
      <w:r w:rsidR="006E0D26">
        <w:t xml:space="preserve">cultural/intrinsic value (Larson et al. 2015). </w:t>
      </w:r>
      <w:r w:rsidR="001503E7">
        <w:t xml:space="preserve">  </w:t>
      </w:r>
      <w:commentRangeEnd w:id="158"/>
      <w:r w:rsidR="009C3208">
        <w:rPr>
          <w:rStyle w:val="CommentReference"/>
          <w:rFonts w:asciiTheme="minorHAnsi" w:eastAsiaTheme="minorHAnsi" w:hAnsiTheme="minorHAnsi" w:cstheme="minorBidi"/>
          <w:lang w:val="fr-CA"/>
        </w:rPr>
        <w:commentReference w:id="158"/>
      </w:r>
    </w:p>
    <w:p w14:paraId="27490171" w14:textId="538E670C" w:rsidR="001A337F" w:rsidRDefault="00E46C97" w:rsidP="00FA2881">
      <w:pPr>
        <w:spacing w:line="480" w:lineRule="auto"/>
        <w:ind w:firstLine="720"/>
        <w:jc w:val="both"/>
        <w:rPr>
          <w:ins w:id="159" w:author="Derek Tittensor" w:date="2022-03-23T16:02:00Z"/>
        </w:rPr>
      </w:pPr>
      <w:del w:id="160" w:author="Derek Tittensor" w:date="2022-03-23T15:57:00Z">
        <w:r w:rsidDel="009C3208">
          <w:delText>Yet</w:delText>
        </w:r>
      </w:del>
      <w:ins w:id="161" w:author="Derek Tittensor" w:date="2022-03-23T15:57:00Z">
        <w:r w:rsidR="009C3208">
          <w:t>These important ecosystems, however</w:t>
        </w:r>
      </w:ins>
      <w:r>
        <w:t xml:space="preserve">, </w:t>
      </w:r>
      <w:del w:id="162" w:author="Derek Tittensor" w:date="2022-03-23T15:57:00Z">
        <w:r w:rsidDel="009C3208">
          <w:delText xml:space="preserve">these reefs </w:delText>
        </w:r>
      </w:del>
      <w:r>
        <w:t>are threatened by anthropogenic climate change</w:t>
      </w:r>
      <w:ins w:id="163" w:author="Derek Tittensor" w:date="2022-03-23T15:57:00Z">
        <w:r w:rsidR="009C3208">
          <w:t xml:space="preserve">, </w:t>
        </w:r>
      </w:ins>
      <w:ins w:id="164" w:author="Derek Tittensor" w:date="2022-03-23T15:58:00Z">
        <w:r w:rsidR="009C3208">
          <w:t>through both ocean acidification and warming waters</w:t>
        </w:r>
      </w:ins>
      <w:r>
        <w:t xml:space="preserve">. </w:t>
      </w:r>
      <w:del w:id="165" w:author="Derek Tittensor" w:date="2022-03-23T15:57:00Z">
        <w:r w:rsidR="001503E7" w:rsidDel="009C3208">
          <w:delText xml:space="preserve">Oceans </w:delText>
        </w:r>
      </w:del>
      <w:ins w:id="166" w:author="Derek Tittensor" w:date="2022-03-23T15:57:00Z">
        <w:r w:rsidR="009C3208">
          <w:t>The ocean</w:t>
        </w:r>
        <w:r w:rsidR="009C3208">
          <w:t xml:space="preserve"> </w:t>
        </w:r>
      </w:ins>
      <w:r w:rsidR="001503E7">
        <w:t>store</w:t>
      </w:r>
      <w:ins w:id="167" w:author="Derek Tittensor" w:date="2022-03-23T15:57:00Z">
        <w:r w:rsidR="009C3208">
          <w:t>s</w:t>
        </w:r>
      </w:ins>
      <w:r w:rsidR="001503E7">
        <w:t xml:space="preserve"> large amounts of atmospheric carbon dioxide (CO</w:t>
      </w:r>
      <w:r w:rsidR="001503E7" w:rsidRPr="00141219">
        <w:rPr>
          <w:vertAlign w:val="subscript"/>
        </w:rPr>
        <w:t>2</w:t>
      </w:r>
      <w:r w:rsidR="001503E7">
        <w:t xml:space="preserve">) and </w:t>
      </w:r>
      <w:del w:id="168" w:author="Derek Tittensor" w:date="2022-03-23T15:57:00Z">
        <w:r w:rsidR="001503E7" w:rsidDel="009C3208">
          <w:delText xml:space="preserve">have </w:delText>
        </w:r>
      </w:del>
      <w:ins w:id="169" w:author="Derek Tittensor" w:date="2022-03-23T15:57:00Z">
        <w:r w:rsidR="009C3208">
          <w:t>has</w:t>
        </w:r>
        <w:r w:rsidR="009C3208">
          <w:t xml:space="preserve"> </w:t>
        </w:r>
      </w:ins>
      <w:r w:rsidR="001503E7">
        <w:t xml:space="preserve">increasingly been doing so since the industrial revolution (Orr et al. 2005). </w:t>
      </w:r>
      <w:r w:rsidR="00392E57">
        <w:t xml:space="preserve">When </w:t>
      </w:r>
      <w:r w:rsidR="001503E7">
        <w:t>CO</w:t>
      </w:r>
      <w:r w:rsidR="001503E7" w:rsidRPr="00943DE2">
        <w:rPr>
          <w:vertAlign w:val="subscript"/>
        </w:rPr>
        <w:t xml:space="preserve">2 </w:t>
      </w:r>
      <w:del w:id="170" w:author="Derek Tittensor" w:date="2022-03-23T15:58:00Z">
        <w:r w:rsidR="00CD6DED" w:rsidDel="009C3208">
          <w:delText>interact</w:delText>
        </w:r>
        <w:r w:rsidR="00873C29" w:rsidDel="009C3208">
          <w:delText xml:space="preserve">s </w:delText>
        </w:r>
      </w:del>
      <w:ins w:id="171" w:author="Derek Tittensor" w:date="2022-03-23T15:58:00Z">
        <w:r w:rsidR="009C3208">
          <w:t>becomes dissolved in</w:t>
        </w:r>
      </w:ins>
      <w:del w:id="172" w:author="Derek Tittensor" w:date="2022-03-23T15:58:00Z">
        <w:r w:rsidR="00873C29" w:rsidDel="009C3208">
          <w:delText>with</w:delText>
        </w:r>
      </w:del>
      <w:r w:rsidR="00873C29">
        <w:t xml:space="preserve"> sea</w:t>
      </w:r>
      <w:del w:id="173" w:author="Derek Tittensor" w:date="2022-03-23T15:58:00Z">
        <w:r w:rsidR="00873C29" w:rsidDel="009C3208">
          <w:delText xml:space="preserve"> </w:delText>
        </w:r>
      </w:del>
      <w:r w:rsidR="00873C29">
        <w:t>water</w:t>
      </w:r>
      <w:del w:id="174" w:author="Derek Tittensor" w:date="2022-03-23T15:58:00Z">
        <w:r w:rsidR="00873C29" w:rsidDel="009C3208">
          <w:delText xml:space="preserve"> molecules</w:delText>
        </w:r>
      </w:del>
      <w:r w:rsidR="00CE229D">
        <w:t xml:space="preserve">, it reacts to release </w:t>
      </w:r>
      <w:r w:rsidR="001503E7">
        <w:t>bicarbonate</w:t>
      </w:r>
      <w:del w:id="175" w:author="Derek Tittensor" w:date="2022-03-23T15:59:00Z">
        <w:r w:rsidR="001503E7" w:rsidDel="009C3208">
          <w:delText xml:space="preserve"> (Watson et al. 2017)</w:delText>
        </w:r>
      </w:del>
      <w:r w:rsidR="00F72C9D">
        <w:t xml:space="preserve">, </w:t>
      </w:r>
      <w:ins w:id="176" w:author="Derek Tittensor" w:date="2022-03-23T15:59:00Z">
        <w:r w:rsidR="009C3208">
          <w:t xml:space="preserve">lowering the pH and reducing the </w:t>
        </w:r>
      </w:ins>
      <w:del w:id="177" w:author="Derek Tittensor" w:date="2022-03-23T15:59:00Z">
        <w:r w:rsidR="00F72C9D" w:rsidDel="009C3208">
          <w:delText xml:space="preserve">creating </w:delText>
        </w:r>
        <w:r w:rsidR="001503E7" w:rsidDel="009C3208">
          <w:delText xml:space="preserve">the phenomenon known as ocean acidification (Cotovicz et al. 2020). </w:delText>
        </w:r>
        <w:r w:rsidR="00CE229D" w:rsidDel="009C3208">
          <w:delText xml:space="preserve">This in turn </w:delText>
        </w:r>
        <w:r w:rsidR="001503E7" w:rsidDel="009C3208">
          <w:delText>reduce</w:delText>
        </w:r>
        <w:r w:rsidR="00495C74" w:rsidDel="009C3208">
          <w:delText>s</w:delText>
        </w:r>
        <w:r w:rsidR="001503E7" w:rsidDel="009C3208">
          <w:delText xml:space="preserve"> the </w:delText>
        </w:r>
      </w:del>
      <w:r w:rsidR="001503E7">
        <w:t xml:space="preserve">availability of </w:t>
      </w:r>
      <w:ins w:id="178" w:author="Derek Tittensor" w:date="2022-03-23T15:59:00Z">
        <w:r w:rsidR="009C3208">
          <w:t xml:space="preserve">the </w:t>
        </w:r>
      </w:ins>
      <w:r w:rsidR="001503E7">
        <w:t xml:space="preserve">carbonate ions </w:t>
      </w:r>
      <w:del w:id="179" w:author="Derek Tittensor" w:date="2022-03-23T16:00:00Z">
        <w:r w:rsidR="001503E7" w:rsidDel="009C3208">
          <w:delText>(Watson et al. 2017)</w:delText>
        </w:r>
      </w:del>
      <w:ins w:id="180" w:author="Derek Tittensor" w:date="2022-03-23T15:59:00Z">
        <w:r w:rsidR="009C3208">
          <w:t xml:space="preserve">that </w:t>
        </w:r>
      </w:ins>
      <w:del w:id="181" w:author="Derek Tittensor" w:date="2022-03-23T15:59:00Z">
        <w:r w:rsidR="001503E7" w:rsidDel="009C3208">
          <w:delText xml:space="preserve">, which are essential to </w:delText>
        </w:r>
      </w:del>
      <w:r w:rsidR="001503E7">
        <w:t xml:space="preserve">calcifying organisms such as tropical shallow-water </w:t>
      </w:r>
      <w:r w:rsidR="004140BD">
        <w:t xml:space="preserve">stony </w:t>
      </w:r>
      <w:r w:rsidR="001503E7">
        <w:t>corals</w:t>
      </w:r>
      <w:ins w:id="182" w:author="Derek Tittensor" w:date="2022-03-23T15:59:00Z">
        <w:r w:rsidR="009C3208">
          <w:t xml:space="preserve"> use to create their </w:t>
        </w:r>
      </w:ins>
      <w:ins w:id="183" w:author="Derek Tittensor" w:date="2022-03-23T16:00:00Z">
        <w:r w:rsidR="009C3208">
          <w:t>skeletons, and altering the balance between accretion and dissolution (</w:t>
        </w:r>
        <w:proofErr w:type="spellStart"/>
        <w:r w:rsidR="009C3208">
          <w:t>Cotovicz</w:t>
        </w:r>
        <w:proofErr w:type="spellEnd"/>
        <w:r w:rsidR="009C3208">
          <w:t xml:space="preserve"> et al. 2020</w:t>
        </w:r>
        <w:r w:rsidR="009C3208">
          <w:t xml:space="preserve">; </w:t>
        </w:r>
      </w:ins>
      <w:del w:id="184" w:author="Derek Tittensor" w:date="2022-03-23T16:00:00Z">
        <w:r w:rsidR="001503E7" w:rsidDel="009C3208">
          <w:delText>, as their accretion occurs through the accumulation of calcium carbonate (</w:delText>
        </w:r>
      </w:del>
      <w:r w:rsidR="001503E7">
        <w:t>Eyre et al. 2018</w:t>
      </w:r>
      <w:ins w:id="185" w:author="Derek Tittensor" w:date="2022-03-23T16:00:00Z">
        <w:r w:rsidR="009C3208">
          <w:t xml:space="preserve">; </w:t>
        </w:r>
        <w:r w:rsidR="009C3208">
          <w:t xml:space="preserve">Watson et </w:t>
        </w:r>
        <w:r w:rsidR="009C3208">
          <w:lastRenderedPageBreak/>
          <w:t>al. 2017</w:t>
        </w:r>
      </w:ins>
      <w:r w:rsidR="001503E7">
        <w:t xml:space="preserve">). </w:t>
      </w:r>
      <w:r w:rsidR="008E760D">
        <w:t xml:space="preserve">Moreover, the increase </w:t>
      </w:r>
      <w:r w:rsidR="00FA2881">
        <w:t xml:space="preserve">in atmospheric </w:t>
      </w:r>
      <w:del w:id="186" w:author="Derek Tittensor" w:date="2022-03-23T16:01:00Z">
        <w:r w:rsidR="00FA2881" w:rsidDel="006D16E4">
          <w:delText>CO</w:delText>
        </w:r>
        <w:r w:rsidR="00FA2881" w:rsidDel="006D16E4">
          <w:rPr>
            <w:vertAlign w:val="subscript"/>
          </w:rPr>
          <w:delText>2</w:delText>
        </w:r>
        <w:r w:rsidR="00FA2881" w:rsidDel="006D16E4">
          <w:delText xml:space="preserve"> </w:delText>
        </w:r>
      </w:del>
      <w:ins w:id="187" w:author="Derek Tittensor" w:date="2022-03-23T16:01:00Z">
        <w:r w:rsidR="006D16E4">
          <w:t xml:space="preserve">greenhouse gases </w:t>
        </w:r>
      </w:ins>
      <w:r w:rsidR="00FA2881">
        <w:t>has r</w:t>
      </w:r>
      <w:r w:rsidR="001503E7">
        <w:t>esulted in associated increases in sea surface temperature</w:t>
      </w:r>
      <w:r w:rsidR="0031683A">
        <w:t>s (SST)</w:t>
      </w:r>
      <w:r w:rsidR="001503E7">
        <w:t xml:space="preserve"> (Hughes et al. 2017). When subjected to elevated water temperatures for an extended period</w:t>
      </w:r>
      <w:del w:id="188" w:author="Derek Tittensor" w:date="2022-03-23T16:01:00Z">
        <w:r w:rsidR="001503E7" w:rsidDel="00E376E8">
          <w:delText xml:space="preserve"> of time</w:delText>
        </w:r>
      </w:del>
      <w:r w:rsidR="001503E7">
        <w:t xml:space="preserve">, </w:t>
      </w:r>
      <w:ins w:id="189" w:author="Derek Tittensor" w:date="2022-03-23T16:01:00Z">
        <w:r w:rsidR="00E376E8">
          <w:t xml:space="preserve">shallow-water </w:t>
        </w:r>
      </w:ins>
      <w:r w:rsidR="00BD46D7">
        <w:t>coral polyps</w:t>
      </w:r>
      <w:r w:rsidR="001503E7">
        <w:t xml:space="preserve"> expel the endosymbiotic zooxanthellae that live within them </w:t>
      </w:r>
      <w:r w:rsidR="00323299">
        <w:t xml:space="preserve">and </w:t>
      </w:r>
      <w:del w:id="190" w:author="Derek Tittensor" w:date="2022-03-23T16:02:00Z">
        <w:r w:rsidR="001503E7" w:rsidDel="00E376E8">
          <w:delText>turn white</w:delText>
        </w:r>
      </w:del>
      <w:ins w:id="191" w:author="Derek Tittensor" w:date="2022-03-23T16:02:00Z">
        <w:r w:rsidR="00E376E8">
          <w:t>lose their coloration</w:t>
        </w:r>
      </w:ins>
      <w:r w:rsidR="001503E7">
        <w:t>, a phenomenon commonly referred to as “bleaching”</w:t>
      </w:r>
      <w:r w:rsidR="00F6254B">
        <w:t xml:space="preserve"> </w:t>
      </w:r>
      <w:r w:rsidR="00C72776">
        <w:t>(</w:t>
      </w:r>
      <w:proofErr w:type="spellStart"/>
      <w:r w:rsidR="00C72776">
        <w:t>Hoegh</w:t>
      </w:r>
      <w:proofErr w:type="spellEnd"/>
      <w:r w:rsidR="00C72776">
        <w:t>-Guldberg et al. 2007)</w:t>
      </w:r>
      <w:r w:rsidR="001503E7">
        <w:t xml:space="preserve">. Following a bleaching event, corals may suffer from reduced growth and calcification, with </w:t>
      </w:r>
      <w:del w:id="192" w:author="Derek Tittensor" w:date="2022-03-23T16:02:00Z">
        <w:r w:rsidR="001503E7" w:rsidDel="00E376E8">
          <w:delText xml:space="preserve">rates of </w:delText>
        </w:r>
      </w:del>
      <w:r w:rsidR="001503E7">
        <w:t xml:space="preserve">survival </w:t>
      </w:r>
      <w:ins w:id="193" w:author="Derek Tittensor" w:date="2022-03-23T16:02:00Z">
        <w:r w:rsidR="00E376E8">
          <w:t xml:space="preserve">rates </w:t>
        </w:r>
      </w:ins>
      <w:r w:rsidR="001503E7">
        <w:t xml:space="preserve">declining (Ostrander et al. 2000). </w:t>
      </w:r>
    </w:p>
    <w:p w14:paraId="19140849" w14:textId="5FDDF7F4" w:rsidR="00E376E8" w:rsidRDefault="00E376E8" w:rsidP="00761F59">
      <w:pPr>
        <w:spacing w:line="480" w:lineRule="auto"/>
        <w:ind w:firstLine="720"/>
        <w:jc w:val="both"/>
        <w:pPrChange w:id="194" w:author="Derek Tittensor" w:date="2022-03-23T16:12:00Z">
          <w:pPr>
            <w:spacing w:line="480" w:lineRule="auto"/>
            <w:ind w:firstLine="720"/>
            <w:jc w:val="both"/>
          </w:pPr>
        </w:pPrChange>
      </w:pPr>
      <w:ins w:id="195" w:author="Derek Tittensor" w:date="2022-03-23T16:02:00Z">
        <w:r>
          <w:t>In addition to the ongoing and accelerating impacts of climate change</w:t>
        </w:r>
        <w:r>
          <w:t>, the continued exposure of coral reefs to other anthropogenic stressors</w:t>
        </w:r>
        <w:r>
          <w:t xml:space="preserve"> such </w:t>
        </w:r>
      </w:ins>
      <w:ins w:id="196" w:author="Derek Tittensor" w:date="2022-03-23T16:03:00Z">
        <w:r>
          <w:t xml:space="preserve">as </w:t>
        </w:r>
      </w:ins>
      <w:proofErr w:type="gramStart"/>
      <w:ins w:id="197" w:author="Derek Tittensor" w:date="2022-03-23T16:02:00Z">
        <w:r>
          <w:t>overfishing</w:t>
        </w:r>
        <w:proofErr w:type="gramEnd"/>
        <w:r>
          <w:t xml:space="preserve"> and pollution further increases their </w:t>
        </w:r>
      </w:ins>
      <w:ins w:id="198" w:author="Derek Tittensor" w:date="2022-03-23T16:03:00Z">
        <w:r>
          <w:t>vulnerability</w:t>
        </w:r>
      </w:ins>
      <w:ins w:id="199" w:author="Derek Tittensor" w:date="2022-03-23T16:02:00Z">
        <w:r>
          <w:t xml:space="preserve"> as the cumulative </w:t>
        </w:r>
      </w:ins>
      <w:ins w:id="200" w:author="Derek Tittensor" w:date="2022-03-23T16:03:00Z">
        <w:r>
          <w:t xml:space="preserve">or synergistic </w:t>
        </w:r>
      </w:ins>
      <w:ins w:id="201" w:author="Derek Tittensor" w:date="2022-03-23T16:02:00Z">
        <w:r>
          <w:t>effects of multiple stressors may overwhelm the ecosystem (Renfro and Chadwick 2017. The multi-causality of th</w:t>
        </w:r>
      </w:ins>
      <w:ins w:id="202" w:author="Derek Tittensor" w:date="2022-03-23T16:03:00Z">
        <w:r>
          <w:t xml:space="preserve">is suite of impacts </w:t>
        </w:r>
      </w:ins>
      <w:ins w:id="203" w:author="Derek Tittensor" w:date="2022-03-23T16:02:00Z">
        <w:r>
          <w:t xml:space="preserve">can drastically alter species composition, </w:t>
        </w:r>
      </w:ins>
      <w:ins w:id="204" w:author="Derek Tittensor" w:date="2022-03-23T16:03:00Z">
        <w:r>
          <w:t xml:space="preserve">habitat structure, </w:t>
        </w:r>
      </w:ins>
      <w:ins w:id="205" w:author="Derek Tittensor" w:date="2022-03-23T16:02:00Z">
        <w:r>
          <w:t xml:space="preserve">associated biodiversity, and key ecosystem functions. </w:t>
        </w:r>
      </w:ins>
      <w:ins w:id="206" w:author="Derek Tittensor" w:date="2022-03-23T16:03:00Z">
        <w:r>
          <w:t>In the face of these m</w:t>
        </w:r>
      </w:ins>
      <w:ins w:id="207" w:author="Derek Tittensor" w:date="2022-03-23T16:04:00Z">
        <w:r>
          <w:t xml:space="preserve">ultiple stressors, a range of management and conservation tools </w:t>
        </w:r>
      </w:ins>
      <w:ins w:id="208" w:author="Derek Tittensor" w:date="2022-03-23T16:05:00Z">
        <w:r>
          <w:t>are used to help protect reefs and their associated biodiversity, including spatial management to</w:t>
        </w:r>
      </w:ins>
      <w:ins w:id="209" w:author="Derek Tittensor" w:date="2022-03-23T16:06:00Z">
        <w:r>
          <w:t xml:space="preserve">ols such as marine protected areas (MPAs). By limiting the </w:t>
        </w:r>
        <w:r w:rsidR="0083771A">
          <w:t>level and types of human impacts on ecosystems such as coral</w:t>
        </w:r>
      </w:ins>
      <w:ins w:id="210" w:author="Derek Tittensor" w:date="2022-03-23T16:07:00Z">
        <w:r w:rsidR="0083771A">
          <w:t xml:space="preserve"> reefs, MPAs may help build resilience to climate impacts. Yet </w:t>
        </w:r>
      </w:ins>
      <w:ins w:id="211" w:author="Derek Tittensor" w:date="2022-03-23T16:09:00Z">
        <w:r w:rsidR="0083771A">
          <w:t xml:space="preserve">the extent to which the efficiency and effectiveness of MPAs may be </w:t>
        </w:r>
      </w:ins>
      <w:ins w:id="212" w:author="Derek Tittensor" w:date="2022-03-23T16:10:00Z">
        <w:r w:rsidR="0083771A">
          <w:t>challenged</w:t>
        </w:r>
      </w:ins>
      <w:ins w:id="213" w:author="Derek Tittensor" w:date="2022-03-23T16:09:00Z">
        <w:r w:rsidR="0083771A">
          <w:t xml:space="preserve"> by climate change</w:t>
        </w:r>
      </w:ins>
      <w:ins w:id="214" w:author="Derek Tittensor" w:date="2022-03-23T16:11:00Z">
        <w:r w:rsidR="0083771A">
          <w:t>,</w:t>
        </w:r>
      </w:ins>
      <w:ins w:id="215" w:author="Derek Tittensor" w:date="2022-03-23T16:09:00Z">
        <w:r w:rsidR="0083771A">
          <w:t xml:space="preserve"> </w:t>
        </w:r>
      </w:ins>
      <w:ins w:id="216" w:author="Derek Tittensor" w:date="2022-03-23T16:10:00Z">
        <w:r w:rsidR="0083771A">
          <w:t>and how the changing distributions of species will affect coverage by MPAs</w:t>
        </w:r>
      </w:ins>
      <w:ins w:id="217" w:author="Derek Tittensor" w:date="2022-03-23T16:11:00Z">
        <w:r w:rsidR="0083771A">
          <w:t>, remain open questions (Tittensor et al. 2019).</w:t>
        </w:r>
      </w:ins>
    </w:p>
    <w:p w14:paraId="4C8666CB" w14:textId="36D94B2E" w:rsidR="001503E7" w:rsidDel="006B081C" w:rsidRDefault="00207190" w:rsidP="001503E7">
      <w:pPr>
        <w:spacing w:line="480" w:lineRule="auto"/>
        <w:ind w:firstLine="720"/>
        <w:jc w:val="both"/>
        <w:rPr>
          <w:del w:id="218" w:author="Derek Tittensor" w:date="2022-03-23T16:12:00Z"/>
        </w:rPr>
      </w:pPr>
      <w:del w:id="219" w:author="Derek Tittensor" w:date="2022-03-23T16:12:00Z">
        <w:r w:rsidDel="006B081C">
          <w:delText xml:space="preserve">Projections </w:delText>
        </w:r>
        <w:r w:rsidR="001503E7" w:rsidDel="006B081C">
          <w:delText xml:space="preserve">of </w:delText>
        </w:r>
        <w:r w:rsidDel="006B081C">
          <w:delText xml:space="preserve">the effects of </w:delText>
        </w:r>
        <w:r w:rsidR="001503E7" w:rsidDel="006B081C">
          <w:delText xml:space="preserve">climate change </w:delText>
        </w:r>
        <w:r w:rsidDel="006B081C">
          <w:delText xml:space="preserve">on marine ecosystems </w:delText>
        </w:r>
        <w:r w:rsidR="001503E7" w:rsidDel="006B081C">
          <w:delText xml:space="preserve">can be made </w:delText>
        </w:r>
        <w:r w:rsidR="00E46C97" w:rsidDel="006B081C">
          <w:delText xml:space="preserve">through modelling informed by the </w:delText>
        </w:r>
        <w:r w:rsidR="001503E7" w:rsidDel="006B081C">
          <w:delText xml:space="preserve">greenhouse gas </w:delText>
        </w:r>
        <w:r w:rsidR="00582A62" w:rsidDel="006B081C">
          <w:delText>concentration</w:delText>
        </w:r>
        <w:r w:rsidR="001503E7" w:rsidDel="006B081C">
          <w:delText xml:space="preserve"> scenarios, known as Representative Concentration Pathways, or RCPs</w:delText>
        </w:r>
        <w:r w:rsidR="006A41C6" w:rsidDel="006B081C">
          <w:delText xml:space="preserve"> (RCP2.6, RCP4.5, RCP6.0, RCP8.5)</w:delText>
        </w:r>
        <w:r w:rsidR="001503E7" w:rsidDel="006B081C">
          <w:delText xml:space="preserve"> (</w:delText>
        </w:r>
        <w:r w:rsidR="00397965" w:rsidDel="006B081C">
          <w:delText>van Vuuren et al. 2011</w:delText>
        </w:r>
        <w:r w:rsidR="001503E7" w:rsidRPr="003C5A57" w:rsidDel="006B081C">
          <w:delText>).</w:delText>
        </w:r>
        <w:r w:rsidR="00817B66" w:rsidDel="006B081C">
          <w:delText xml:space="preserve"> </w:delText>
        </w:r>
        <w:r w:rsidR="001503E7" w:rsidDel="006B081C">
          <w:delText>While RCP2.6 represents the lower end of emission</w:delText>
        </w:r>
        <w:r w:rsidR="00CC604A" w:rsidDel="006B081C">
          <w:delText>s</w:delText>
        </w:r>
        <w:r w:rsidR="001503E7" w:rsidDel="006B081C">
          <w:delText xml:space="preserve"> for the coming century, RCP8.5 follows a</w:delText>
        </w:r>
        <w:r w:rsidR="00E46C97" w:rsidDel="006B081C">
          <w:delText xml:space="preserve">n assumption of </w:delText>
        </w:r>
        <w:r w:rsidR="001503E7" w:rsidDel="006B081C">
          <w:delText>high GHG emission</w:delText>
        </w:r>
        <w:r w:rsidR="00CC604A" w:rsidDel="006B081C">
          <w:delText>s</w:delText>
        </w:r>
        <w:r w:rsidR="001503E7" w:rsidDel="006B081C">
          <w:delText xml:space="preserve"> until the end of the century (Bryndum-Buchholz et al. 201</w:delText>
        </w:r>
        <w:r w:rsidR="001B3964" w:rsidDel="006B081C">
          <w:delText>9</w:delText>
        </w:r>
        <w:r w:rsidR="001503E7" w:rsidDel="006B081C">
          <w:delText xml:space="preserve">). </w:delText>
        </w:r>
        <w:r w:rsidR="00980E97" w:rsidDel="006B081C">
          <w:delText xml:space="preserve">Yet, a more recent scenario </w:delText>
        </w:r>
        <w:r w:rsidR="00980E97" w:rsidRPr="00443E9D" w:rsidDel="006B081C">
          <w:delText>of RC</w:delText>
        </w:r>
      </w:del>
      <w:ins w:id="220" w:author="Emma Bradshaw" w:date="2022-03-10T17:06:00Z">
        <w:del w:id="221" w:author="Derek Tittensor" w:date="2022-03-23T16:12:00Z">
          <w:r w:rsidR="00443E9D" w:rsidRPr="00443E9D" w:rsidDel="006B081C">
            <w:rPr>
              <w:rPrChange w:id="222" w:author="Emma Bradshaw" w:date="2022-03-10T17:06:00Z">
                <w:rPr>
                  <w:highlight w:val="cyan"/>
                </w:rPr>
              </w:rPrChange>
            </w:rPr>
            <w:delText>P7.0</w:delText>
          </w:r>
        </w:del>
      </w:ins>
      <w:del w:id="223" w:author="Derek Tittensor" w:date="2022-03-23T16:12:00Z">
        <w:r w:rsidR="00980E97" w:rsidRPr="00443E9D" w:rsidDel="006B081C">
          <w:delText>P3.4</w:delText>
        </w:r>
        <w:r w:rsidR="00980E97" w:rsidDel="006B081C">
          <w:delText xml:space="preserve"> is being used to </w:delText>
        </w:r>
        <w:r w:rsidR="00A5323B" w:rsidDel="006B081C">
          <w:delText xml:space="preserve">represent </w:delText>
        </w:r>
      </w:del>
      <w:ins w:id="224" w:author="Emma Bradshaw" w:date="2022-03-10T17:10:00Z">
        <w:del w:id="225" w:author="Derek Tittensor" w:date="2022-03-23T16:12:00Z">
          <w:r w:rsidR="00D12824" w:rsidDel="006B081C">
            <w:delText>the outcome</w:delText>
          </w:r>
        </w:del>
      </w:ins>
      <w:ins w:id="226" w:author="Emma Bradshaw" w:date="2022-03-10T17:11:00Z">
        <w:del w:id="227" w:author="Derek Tittensor" w:date="2022-03-23T16:12:00Z">
          <w:r w:rsidR="00B225A6" w:rsidDel="006B081C">
            <w:delText xml:space="preserve"> expected to occur</w:delText>
          </w:r>
        </w:del>
      </w:ins>
      <w:ins w:id="228" w:author="Emma Bradshaw" w:date="2022-03-10T17:10:00Z">
        <w:del w:id="229" w:author="Derek Tittensor" w:date="2022-03-23T16:12:00Z">
          <w:r w:rsidR="00D12824" w:rsidDel="006B081C">
            <w:delText xml:space="preserve"> </w:delText>
          </w:r>
        </w:del>
      </w:ins>
      <w:ins w:id="230" w:author="Emma Bradshaw" w:date="2022-03-10T17:12:00Z">
        <w:del w:id="231" w:author="Derek Tittensor" w:date="2022-03-23T16:12:00Z">
          <w:r w:rsidR="00B225A6" w:rsidDel="006B081C">
            <w:delText xml:space="preserve">under </w:delText>
          </w:r>
        </w:del>
      </w:ins>
      <w:ins w:id="232" w:author="Emma Bradshaw" w:date="2022-03-10T17:10:00Z">
        <w:del w:id="233" w:author="Derek Tittensor" w:date="2022-03-23T16:12:00Z">
          <w:r w:rsidR="00D12824" w:rsidDel="006B081C">
            <w:delText>weak</w:delText>
          </w:r>
          <w:r w:rsidR="0079631D" w:rsidDel="006B081C">
            <w:delText xml:space="preserve"> pollution control</w:delText>
          </w:r>
        </w:del>
      </w:ins>
      <w:ins w:id="234" w:author="Emma Bradshaw" w:date="2022-03-10T17:13:00Z">
        <w:del w:id="235" w:author="Derek Tittensor" w:date="2022-03-23T16:12:00Z">
          <w:r w:rsidR="00A21639" w:rsidDel="006B081C">
            <w:delText xml:space="preserve"> as well as high climate mitigation and adaptation </w:delText>
          </w:r>
        </w:del>
      </w:ins>
      <w:del w:id="236" w:author="Derek Tittensor" w:date="2022-03-23T16:12:00Z">
        <w:r w:rsidR="00A5323B" w:rsidDel="006B081C">
          <w:delText>the</w:delText>
        </w:r>
        <w:r w:rsidR="00161822" w:rsidDel="006B081C">
          <w:delText xml:space="preserve"> mean</w:delText>
        </w:r>
        <w:r w:rsidR="00A5323B" w:rsidDel="006B081C">
          <w:delText xml:space="preserve"> between </w:delText>
        </w:r>
        <w:r w:rsidR="00161822" w:rsidDel="006B081C">
          <w:delText xml:space="preserve">the </w:delText>
        </w:r>
        <w:r w:rsidR="00A67BF3" w:rsidDel="006B081C">
          <w:delText>demanding mitigation efforts of</w:delText>
        </w:r>
        <w:r w:rsidR="00161822" w:rsidDel="006B081C">
          <w:delText xml:space="preserve"> </w:delText>
        </w:r>
        <w:r w:rsidR="00A5323B" w:rsidDel="006B081C">
          <w:delText>RCP2.6 and</w:delText>
        </w:r>
        <w:r w:rsidR="00A67BF3" w:rsidDel="006B081C">
          <w:delText xml:space="preserve"> the less demanding efforts of</w:delText>
        </w:r>
        <w:r w:rsidR="00A5323B" w:rsidDel="006B081C">
          <w:delText xml:space="preserve"> RCP 4.5</w:delText>
        </w:r>
        <w:r w:rsidR="00A67BF3" w:rsidDel="006B081C">
          <w:delText>, representing approximately 550ppm (</w:delText>
        </w:r>
      </w:del>
      <w:ins w:id="237" w:author="Emma Bradshaw" w:date="2022-03-10T17:06:00Z">
        <w:del w:id="238" w:author="Derek Tittensor" w:date="2022-03-23T16:12:00Z">
          <w:r w:rsidR="003E6A65" w:rsidDel="006B081C">
            <w:delText>Lund et al. 2019</w:delText>
          </w:r>
        </w:del>
      </w:ins>
      <w:del w:id="239" w:author="Derek Tittensor" w:date="2022-03-23T16:12:00Z">
        <w:r w:rsidR="00A67BF3" w:rsidDel="006B081C">
          <w:delText>Riahi et al. 2017).</w:delText>
        </w:r>
        <w:r w:rsidR="00A5323B" w:rsidDel="006B081C">
          <w:delText xml:space="preserve"> </w:delText>
        </w:r>
        <w:r w:rsidR="00817B66" w:rsidDel="006B081C">
          <w:delText xml:space="preserve">Under RCP2.6 it is estimated that mean SST </w:delText>
        </w:r>
        <w:r w:rsidR="00817B66" w:rsidRPr="0015333A" w:rsidDel="006B081C">
          <w:delText>w</w:delText>
        </w:r>
        <w:r w:rsidR="00817B66" w:rsidDel="006B081C">
          <w:delText>ill increase by 1.1</w:delText>
        </w:r>
        <w:r w:rsidR="00817B66" w:rsidDel="006B081C">
          <w:sym w:font="Symbol" w:char="F0B0"/>
        </w:r>
        <w:r w:rsidR="00817B66" w:rsidDel="006B081C">
          <w:delText xml:space="preserve">C, while ocean surface pH will decrease by 0.15 units (Magnan et al. 2016). </w:delText>
        </w:r>
        <w:r w:rsidR="001503E7" w:rsidDel="006B081C">
          <w:delText>However, under RCP8.5, SST is estimated to increase</w:delText>
        </w:r>
        <w:r w:rsidR="00205B8D" w:rsidDel="006B081C">
          <w:delText xml:space="preserve"> on average</w:delText>
        </w:r>
        <w:r w:rsidR="001503E7" w:rsidDel="006B081C">
          <w:delText xml:space="preserve"> by 3.2</w:delText>
        </w:r>
        <w:r w:rsidR="001503E7" w:rsidDel="006B081C">
          <w:sym w:font="Symbol" w:char="F0B0"/>
        </w:r>
        <w:r w:rsidR="001503E7" w:rsidDel="006B081C">
          <w:delText xml:space="preserve">C while ocean surface pH </w:delText>
        </w:r>
        <w:r w:rsidR="001B1CA4" w:rsidDel="006B081C">
          <w:delText>is projected to d</w:delText>
        </w:r>
        <w:r w:rsidR="001503E7" w:rsidDel="006B081C">
          <w:delText>ecrease</w:delText>
        </w:r>
        <w:r w:rsidR="001B1CA4" w:rsidDel="006B081C">
          <w:delText xml:space="preserve"> </w:delText>
        </w:r>
        <w:r w:rsidR="001503E7" w:rsidDel="006B081C">
          <w:delText xml:space="preserve">by 0.41 units (Magnan et al. 2016). </w:delText>
        </w:r>
      </w:del>
    </w:p>
    <w:p w14:paraId="3AC98681" w14:textId="55D47B63" w:rsidR="009268F3" w:rsidDel="00E376E8" w:rsidRDefault="008B4DD7" w:rsidP="007D0382">
      <w:pPr>
        <w:spacing w:line="480" w:lineRule="auto"/>
        <w:ind w:firstLine="720"/>
        <w:jc w:val="both"/>
        <w:rPr>
          <w:del w:id="240" w:author="Derek Tittensor" w:date="2022-03-23T16:02:00Z"/>
        </w:rPr>
      </w:pPr>
      <w:del w:id="241" w:author="Derek Tittensor" w:date="2022-03-23T16:02:00Z">
        <w:r w:rsidDel="00E376E8">
          <w:delText xml:space="preserve">Moreover, the continued exposure of coral reefs to other anthropogenic stressors, </w:delText>
        </w:r>
        <w:r w:rsidR="00A8680D" w:rsidDel="00E376E8">
          <w:delText>including</w:delText>
        </w:r>
        <w:r w:rsidDel="00E376E8">
          <w:delText xml:space="preserve"> overfishing and pollution, further increases their susceptibility as the cumulative effects of multiple stressors may overwhelm the ecosystem</w:delText>
        </w:r>
        <w:r w:rsidR="00B64AF5" w:rsidDel="00E376E8">
          <w:delText xml:space="preserve"> (Renfro and Chadwick 2017)</w:delText>
        </w:r>
        <w:r w:rsidR="00DC222F" w:rsidDel="00E376E8">
          <w:delText xml:space="preserve">, while destructive touristic activities can </w:delText>
        </w:r>
        <w:r w:rsidDel="00E376E8">
          <w:delText>un</w:delText>
        </w:r>
        <w:r w:rsidR="00DC222F" w:rsidDel="00E376E8">
          <w:delText>-</w:delText>
        </w:r>
        <w:r w:rsidDel="00E376E8">
          <w:delText>intentionally harm or destroy the reefs</w:delText>
        </w:r>
        <w:r w:rsidR="00D76B4D" w:rsidDel="00E376E8">
          <w:delText xml:space="preserve"> (Renfro and Chadwick 2017).</w:delText>
        </w:r>
        <w:r w:rsidDel="00E376E8">
          <w:delText xml:space="preserve"> </w:delText>
        </w:r>
        <w:r w:rsidR="003E7B0D" w:rsidDel="00E376E8">
          <w:delText xml:space="preserve">The multi-causality of these potentially additive effects can drastically alter species composition, associated biodiversity, and key ecosystem functions. </w:delText>
        </w:r>
        <w:r w:rsidR="001503E7" w:rsidDel="00E376E8">
          <w:delText>Therefore, ecosystem management practices and governance frameworks need to be adapted in order to effectively preserve and protect what remains (Mora et al. 2006)</w:delText>
        </w:r>
        <w:r w:rsidR="00A8680D" w:rsidDel="00E376E8">
          <w:delText>, and to build resilience to ongoing climate change. Among the key tools for this are marine protected areas (MPAs</w:delText>
        </w:r>
        <w:r w:rsidR="00A14CF3" w:rsidDel="00E376E8">
          <w:delText>), which</w:delText>
        </w:r>
        <w:r w:rsidR="009A1FF9" w:rsidDel="00E376E8">
          <w:delText xml:space="preserve"> </w:delText>
        </w:r>
        <w:r w:rsidR="00CE6B2F" w:rsidDel="00E376E8">
          <w:delText>have been implemented globally to increase conservation of marine ecosystems</w:delText>
        </w:r>
        <w:r w:rsidR="008E502F" w:rsidDel="00E376E8">
          <w:delText xml:space="preserve"> (Albrecht et al. 2021). </w:delText>
        </w:r>
        <w:r w:rsidR="00991296" w:rsidDel="00E376E8">
          <w:delText xml:space="preserve">The </w:delText>
        </w:r>
        <w:r w:rsidR="00056AF3" w:rsidDel="00E376E8">
          <w:delText>current MPA network,</w:delText>
        </w:r>
        <w:r w:rsidR="00FE5FB9" w:rsidDel="00E376E8">
          <w:delText xml:space="preserve"> c</w:delText>
        </w:r>
        <w:r w:rsidR="00360068" w:rsidDel="00E376E8">
          <w:delText>ould</w:delText>
        </w:r>
        <w:r w:rsidR="00FE5FB9" w:rsidDel="00E376E8">
          <w:delText xml:space="preserve"> help </w:delText>
        </w:r>
        <w:r w:rsidR="001503E7" w:rsidDel="00E376E8">
          <w:delText>reduce human-induced pressures</w:delText>
        </w:r>
        <w:r w:rsidR="004F7C65" w:rsidDel="00E376E8">
          <w:delText xml:space="preserve"> and allow species to cope</w:delText>
        </w:r>
        <w:r w:rsidR="00E94416" w:rsidDel="00E376E8">
          <w:delText xml:space="preserve"> </w:delText>
        </w:r>
        <w:r w:rsidR="001503E7" w:rsidDel="00E376E8">
          <w:delText>with associated changes (Mora et al. 2006)</w:delText>
        </w:r>
        <w:r w:rsidR="006B6634" w:rsidDel="00E376E8">
          <w:delText xml:space="preserve">. </w:delText>
        </w:r>
        <w:r w:rsidR="001503E7" w:rsidDel="00E376E8">
          <w:delText>However, the level of protection</w:delText>
        </w:r>
        <w:r w:rsidR="00991296" w:rsidDel="00E376E8">
          <w:delText xml:space="preserve"> conferred</w:delText>
        </w:r>
        <w:r w:rsidR="001503E7" w:rsidDel="00E376E8">
          <w:delText xml:space="preserve"> by an individual MPA varies since an established MPA may</w:delText>
        </w:r>
        <w:r w:rsidR="00983DA7" w:rsidDel="00E376E8">
          <w:delText xml:space="preserve"> still permit a range of activities, depending on its designation</w:delText>
        </w:r>
        <w:r w:rsidR="00991296" w:rsidDel="00E376E8">
          <w:delText xml:space="preserve"> (Mora et al. 2006) and is also contingent upon a range of other factors such as its age and size </w:delText>
        </w:r>
        <w:r w:rsidR="00991296" w:rsidRPr="001D7170" w:rsidDel="00E376E8">
          <w:rPr>
            <w:highlight w:val="yellow"/>
          </w:rPr>
          <w:delText>(CITE NEOLI PAPER).</w:delText>
        </w:r>
        <w:r w:rsidR="00CE3E90" w:rsidDel="00E376E8">
          <w:delText xml:space="preserve"> (</w:delText>
        </w:r>
      </w:del>
      <w:ins w:id="242" w:author="Emma Bradshaw" w:date="2022-03-08T14:40:00Z">
        <w:del w:id="243" w:author="Derek Tittensor" w:date="2022-03-23T16:02:00Z">
          <w:r w:rsidR="00184F60" w:rsidDel="00E376E8">
            <w:delText>Edgar et al. 2014</w:delText>
          </w:r>
        </w:del>
      </w:ins>
      <w:del w:id="244" w:author="Derek Tittensor" w:date="2022-03-23T16:02:00Z">
        <w:r w:rsidR="00CE3E90" w:rsidDel="00E376E8">
          <w:delText>Mora et al. 2006).</w:delText>
        </w:r>
        <w:r w:rsidR="00983DA7" w:rsidDel="00E376E8">
          <w:delText xml:space="preserve"> </w:delText>
        </w:r>
        <w:r w:rsidR="007D0382" w:rsidDel="00E376E8">
          <w:delText xml:space="preserve">As </w:delText>
        </w:r>
        <w:r w:rsidR="001503E7" w:rsidDel="00E376E8">
          <w:delText xml:space="preserve">rising </w:delText>
        </w:r>
        <w:r w:rsidR="00E47212" w:rsidDel="00E376E8">
          <w:delText xml:space="preserve">SST </w:delText>
        </w:r>
        <w:r w:rsidR="001503E7" w:rsidDel="00E376E8">
          <w:delText xml:space="preserve">and increasing ocean acidity threaten the survival of coral reefs, it is evident that </w:delText>
        </w:r>
        <w:r w:rsidR="006345F3" w:rsidDel="00E376E8">
          <w:delText xml:space="preserve">the MPA network more broadly </w:delText>
        </w:r>
        <w:r w:rsidR="001503E7" w:rsidDel="00E376E8">
          <w:delText>req</w:delText>
        </w:r>
        <w:r w:rsidR="001503E7" w:rsidRPr="002A1F89" w:rsidDel="00E376E8">
          <w:delText xml:space="preserve">uires </w:delText>
        </w:r>
        <w:r w:rsidR="007D0382" w:rsidDel="00E376E8">
          <w:delText xml:space="preserve">projections of forthcoming changes in order to assist with </w:delText>
        </w:r>
        <w:r w:rsidR="001503E7" w:rsidDel="00E376E8">
          <w:delText>the adaptation of</w:delText>
        </w:r>
        <w:r w:rsidR="001503E7" w:rsidRPr="002A1F89" w:rsidDel="00E376E8">
          <w:delText xml:space="preserve"> current management practices </w:delText>
        </w:r>
        <w:r w:rsidR="001503E7" w:rsidRPr="00C42DBB" w:rsidDel="00E376E8">
          <w:delText>(Tittensor et al. 2019)</w:delText>
        </w:r>
        <w:r w:rsidR="001503E7" w:rsidDel="00E376E8">
          <w:delText xml:space="preserve">. </w:delText>
        </w:r>
      </w:del>
    </w:p>
    <w:p w14:paraId="01B77421" w14:textId="4009D000" w:rsidR="005855F5" w:rsidRDefault="009268F3" w:rsidP="001D7170">
      <w:pPr>
        <w:spacing w:line="480" w:lineRule="auto"/>
        <w:ind w:firstLine="720"/>
        <w:jc w:val="both"/>
        <w:rPr>
          <w:ins w:id="245" w:author="Derek Tittensor" w:date="2022-03-23T16:22:00Z"/>
        </w:rPr>
      </w:pPr>
      <w:r>
        <w:t xml:space="preserve">Here, we </w:t>
      </w:r>
      <w:r w:rsidR="001503E7">
        <w:t xml:space="preserve">explore the future of coral reefs and their </w:t>
      </w:r>
      <w:r w:rsidR="0097593F">
        <w:t>management and conservation through</w:t>
      </w:r>
      <w:r w:rsidR="001503E7">
        <w:t xml:space="preserve"> MPAs by </w:t>
      </w:r>
      <w:ins w:id="246" w:author="Derek Tittensor" w:date="2022-03-23T16:13:00Z">
        <w:r w:rsidR="00761F59">
          <w:t xml:space="preserve">first </w:t>
        </w:r>
      </w:ins>
      <w:r w:rsidR="00AA647C">
        <w:t xml:space="preserve">projecting the </w:t>
      </w:r>
      <w:r w:rsidR="001503E7" w:rsidRPr="00095286">
        <w:t xml:space="preserve">effects of increasing SST and ocean acidity on </w:t>
      </w:r>
      <w:r w:rsidR="00AA647C">
        <w:t xml:space="preserve">the </w:t>
      </w:r>
      <w:ins w:id="247" w:author="Derek Tittensor" w:date="2022-03-23T16:13:00Z">
        <w:r w:rsidR="00761F59">
          <w:t xml:space="preserve">global </w:t>
        </w:r>
      </w:ins>
      <w:r w:rsidR="00AA647C">
        <w:t xml:space="preserve">area </w:t>
      </w:r>
      <w:r w:rsidR="009E31D0">
        <w:t xml:space="preserve">of </w:t>
      </w:r>
      <w:ins w:id="248" w:author="Derek Tittensor" w:date="2022-03-23T16:13:00Z">
        <w:r w:rsidR="00761F59">
          <w:t>suitable habitat for</w:t>
        </w:r>
      </w:ins>
      <w:del w:id="249" w:author="Derek Tittensor" w:date="2022-03-23T16:13:00Z">
        <w:r w:rsidR="001503E7" w:rsidRPr="00095286" w:rsidDel="00761F59">
          <w:delText>glob</w:delText>
        </w:r>
        <w:r w:rsidR="00AA647C" w:rsidDel="00761F59">
          <w:delText>a</w:delText>
        </w:r>
        <w:r w:rsidR="001503E7" w:rsidRPr="00095286" w:rsidDel="00761F59">
          <w:delText>l,</w:delText>
        </w:r>
      </w:del>
      <w:r w:rsidR="001503E7" w:rsidRPr="00095286">
        <w:t xml:space="preserve"> tropical, shallow-water </w:t>
      </w:r>
      <w:r w:rsidR="001503E7" w:rsidRPr="00A416FA">
        <w:t>reefs</w:t>
      </w:r>
      <w:r w:rsidR="00A41EA3" w:rsidRPr="00A416FA">
        <w:t xml:space="preserve"> </w:t>
      </w:r>
      <w:r w:rsidR="00AA647C">
        <w:t>over t</w:t>
      </w:r>
      <w:r w:rsidR="001503E7" w:rsidRPr="00A416FA">
        <w:t>he coming century</w:t>
      </w:r>
      <w:del w:id="250" w:author="Derek Tittensor" w:date="2022-03-23T16:13:00Z">
        <w:r w:rsidR="00AA647C" w:rsidDel="00761F59">
          <w:delText>, based on a literature review of suitable conditions</w:delText>
        </w:r>
      </w:del>
      <w:r>
        <w:t xml:space="preserve">. </w:t>
      </w:r>
      <w:del w:id="251" w:author="Derek Tittensor" w:date="2022-03-23T16:14:00Z">
        <w:r w:rsidR="00A42C4C" w:rsidDel="00761F59">
          <w:delText xml:space="preserve">Then </w:delText>
        </w:r>
      </w:del>
      <w:ins w:id="252" w:author="Derek Tittensor" w:date="2022-03-23T16:14:00Z">
        <w:r w:rsidR="00761F59">
          <w:t xml:space="preserve">We then compare </w:t>
        </w:r>
      </w:ins>
      <w:ins w:id="253" w:author="Derek Tittensor" w:date="2022-03-23T16:16:00Z">
        <w:r w:rsidR="00E70FEB">
          <w:t xml:space="preserve">the </w:t>
        </w:r>
      </w:ins>
      <w:del w:id="254" w:author="Derek Tittensor" w:date="2022-03-23T16:14:00Z">
        <w:r w:rsidR="00A42C4C" w:rsidDel="00761F59">
          <w:delText xml:space="preserve">we </w:delText>
        </w:r>
        <w:r w:rsidR="00583E7F" w:rsidDel="00761F59">
          <w:delText xml:space="preserve">identify </w:delText>
        </w:r>
        <w:r w:rsidR="00A42C4C" w:rsidDel="00761F59">
          <w:delText xml:space="preserve">the </w:delText>
        </w:r>
      </w:del>
      <w:ins w:id="255" w:author="Derek Tittensor" w:date="2022-03-23T16:14:00Z">
        <w:r w:rsidR="00761F59">
          <w:t xml:space="preserve">global </w:t>
        </w:r>
      </w:ins>
      <w:del w:id="256" w:author="Derek Tittensor" w:date="2022-03-23T16:21:00Z">
        <w:r w:rsidR="009D1FBF" w:rsidRPr="00043AFF" w:rsidDel="00E70FEB">
          <w:delText xml:space="preserve">proportion </w:delText>
        </w:r>
      </w:del>
      <w:ins w:id="257" w:author="Derek Tittensor" w:date="2022-03-23T16:21:00Z">
        <w:r w:rsidR="00E70FEB">
          <w:t xml:space="preserve">distribution </w:t>
        </w:r>
      </w:ins>
      <w:del w:id="258" w:author="Derek Tittensor" w:date="2022-03-23T16:21:00Z">
        <w:r w:rsidR="009D1FBF" w:rsidRPr="00043AFF" w:rsidDel="00E70FEB">
          <w:delText xml:space="preserve">of </w:delText>
        </w:r>
      </w:del>
      <w:ins w:id="259" w:author="Derek Tittensor" w:date="2022-03-23T16:21:00Z">
        <w:r w:rsidR="00E70FEB">
          <w:t>of</w:t>
        </w:r>
      </w:ins>
      <w:ins w:id="260" w:author="Derek Tittensor" w:date="2022-03-23T16:14:00Z">
        <w:r w:rsidR="00761F59">
          <w:t xml:space="preserve"> </w:t>
        </w:r>
      </w:ins>
      <w:r w:rsidR="009E5FC3" w:rsidRPr="00043AFF">
        <w:t>coral</w:t>
      </w:r>
      <w:r w:rsidR="009D1FBF" w:rsidRPr="00043AFF">
        <w:t xml:space="preserve"> reefs</w:t>
      </w:r>
      <w:r w:rsidR="00583E7F">
        <w:t xml:space="preserve"> </w:t>
      </w:r>
      <w:del w:id="261" w:author="Derek Tittensor" w:date="2022-03-23T16:21:00Z">
        <w:r w:rsidR="00583E7F" w:rsidDel="00510760">
          <w:delText xml:space="preserve">in </w:delText>
        </w:r>
      </w:del>
      <w:ins w:id="262" w:author="Derek Tittensor" w:date="2022-03-23T16:21:00Z">
        <w:r w:rsidR="00510760">
          <w:t>covered by</w:t>
        </w:r>
        <w:r w:rsidR="00510760">
          <w:t xml:space="preserve"> </w:t>
        </w:r>
        <w:r w:rsidR="00E70FEB">
          <w:t xml:space="preserve">the </w:t>
        </w:r>
      </w:ins>
      <w:r w:rsidR="00583E7F">
        <w:t xml:space="preserve">present </w:t>
      </w:r>
      <w:commentRangeStart w:id="263"/>
      <w:commentRangeStart w:id="264"/>
      <w:r w:rsidR="00583E7F">
        <w:t>day MPA</w:t>
      </w:r>
      <w:ins w:id="265" w:author="Derek Tittensor" w:date="2022-03-23T16:17:00Z">
        <w:r w:rsidR="00E70FEB">
          <w:t xml:space="preserve"> network</w:t>
        </w:r>
      </w:ins>
      <w:del w:id="266" w:author="Derek Tittensor" w:date="2022-03-23T16:17:00Z">
        <w:r w:rsidR="00583E7F" w:rsidDel="00E70FEB">
          <w:delText>s</w:delText>
        </w:r>
      </w:del>
      <w:del w:id="267" w:author="Emma Bradshaw" w:date="2022-03-08T12:46:00Z">
        <w:r w:rsidR="00B43D12" w:rsidDel="0055540D">
          <w:delText xml:space="preserve"> </w:delText>
        </w:r>
        <w:r w:rsidR="00B43D12" w:rsidRPr="001D7170" w:rsidDel="0055540D">
          <w:rPr>
            <w:highlight w:val="yellow"/>
          </w:rPr>
          <w:delText>(coral reef expansion has yet to be discussed)</w:delText>
        </w:r>
      </w:del>
      <w:r w:rsidR="00015CED">
        <w:t xml:space="preserve"> </w:t>
      </w:r>
      <w:commentRangeEnd w:id="263"/>
      <w:r w:rsidR="0055540D">
        <w:rPr>
          <w:rStyle w:val="CommentReference"/>
          <w:rFonts w:asciiTheme="minorHAnsi" w:eastAsiaTheme="minorHAnsi" w:hAnsiTheme="minorHAnsi" w:cstheme="minorBidi"/>
          <w:lang w:val="fr-CA"/>
        </w:rPr>
        <w:commentReference w:id="263"/>
      </w:r>
      <w:commentRangeEnd w:id="264"/>
      <w:r w:rsidR="00761F59">
        <w:rPr>
          <w:rStyle w:val="CommentReference"/>
          <w:rFonts w:asciiTheme="minorHAnsi" w:eastAsiaTheme="minorHAnsi" w:hAnsiTheme="minorHAnsi" w:cstheme="minorBidi"/>
          <w:lang w:val="fr-CA"/>
        </w:rPr>
        <w:commentReference w:id="264"/>
      </w:r>
      <w:del w:id="268" w:author="Derek Tittensor" w:date="2022-03-23T16:17:00Z">
        <w:r w:rsidR="00A42C4C" w:rsidDel="00E70FEB">
          <w:delText xml:space="preserve">that are still </w:delText>
        </w:r>
        <w:r w:rsidR="003A313C" w:rsidRPr="00043AFF" w:rsidDel="00E70FEB">
          <w:delText>projected to be within</w:delText>
        </w:r>
      </w:del>
      <w:ins w:id="269" w:author="Derek Tittensor" w:date="2022-03-23T16:17:00Z">
        <w:r w:rsidR="00E70FEB">
          <w:t xml:space="preserve">with the proportion that </w:t>
        </w:r>
      </w:ins>
      <w:ins w:id="270" w:author="Derek Tittensor" w:date="2022-03-23T16:22:00Z">
        <w:r w:rsidR="00510760">
          <w:t xml:space="preserve">both </w:t>
        </w:r>
      </w:ins>
      <w:ins w:id="271" w:author="Derek Tittensor" w:date="2022-03-23T16:17:00Z">
        <w:r w:rsidR="00E70FEB">
          <w:t>remain in suitable habitat and are covered by</w:t>
        </w:r>
      </w:ins>
      <w:r w:rsidR="003A313C" w:rsidRPr="00043AFF">
        <w:t xml:space="preserve"> the same MPA network in</w:t>
      </w:r>
      <w:r w:rsidR="009D1FBF" w:rsidRPr="00043AFF">
        <w:t xml:space="preserve"> 2090-2100</w:t>
      </w:r>
      <w:r w:rsidR="00A42C4C">
        <w:t xml:space="preserve">, </w:t>
      </w:r>
      <w:del w:id="272" w:author="Derek Tittensor" w:date="2022-03-23T16:17:00Z">
        <w:r w:rsidR="00A42C4C" w:rsidDel="00E70FEB">
          <w:delText>and the relative management practices within these MPAs</w:delText>
        </w:r>
      </w:del>
      <w:ins w:id="273" w:author="Derek Tittensor" w:date="2022-03-23T16:17:00Z">
        <w:r w:rsidR="00E70FEB">
          <w:t xml:space="preserve">and </w:t>
        </w:r>
        <w:r w:rsidR="00E70FEB">
          <w:lastRenderedPageBreak/>
          <w:t xml:space="preserve">further evaluate this </w:t>
        </w:r>
      </w:ins>
      <w:ins w:id="274" w:author="Derek Tittensor" w:date="2022-03-23T16:22:00Z">
        <w:r w:rsidR="00510760">
          <w:t xml:space="preserve">coverage </w:t>
        </w:r>
      </w:ins>
      <w:ins w:id="275" w:author="Derek Tittensor" w:date="2022-03-23T16:17:00Z">
        <w:r w:rsidR="00E70FEB">
          <w:t>based on the management practices within these MPAs</w:t>
        </w:r>
      </w:ins>
      <w:r w:rsidR="001503E7">
        <w:t>.</w:t>
      </w:r>
      <w:ins w:id="276" w:author="Derek Tittensor" w:date="2022-03-23T16:17:00Z">
        <w:r w:rsidR="00E70FEB">
          <w:t xml:space="preserve"> </w:t>
        </w:r>
        <w:commentRangeStart w:id="277"/>
        <w:r w:rsidR="00E70FEB">
          <w:t>While additional areas of suitable habitat for corals may ap</w:t>
        </w:r>
      </w:ins>
      <w:ins w:id="278" w:author="Derek Tittensor" w:date="2022-03-23T16:18:00Z">
        <w:r w:rsidR="00E70FEB">
          <w:t xml:space="preserve">pear, the slow growth rate and production of reefs (REF, REF) mean that protecting existing coral reef habitat remains of </w:t>
        </w:r>
      </w:ins>
      <w:ins w:id="279" w:author="Derek Tittensor" w:date="2022-03-23T16:19:00Z">
        <w:r w:rsidR="00E70FEB">
          <w:t>crucial</w:t>
        </w:r>
      </w:ins>
      <w:ins w:id="280" w:author="Derek Tittensor" w:date="2022-03-23T16:18:00Z">
        <w:r w:rsidR="00E70FEB">
          <w:t xml:space="preserve"> importance. Similarly, while new MPAs can be designated to help protect </w:t>
        </w:r>
      </w:ins>
      <w:ins w:id="281" w:author="Derek Tittensor" w:date="2022-03-23T16:19:00Z">
        <w:r w:rsidR="00E70FEB">
          <w:t>additional areas of the ocean, evaluating the coverage of the existing network for coral reefs that are likely to remain at the end of the century he</w:t>
        </w:r>
      </w:ins>
      <w:ins w:id="282" w:author="Derek Tittensor" w:date="2022-03-23T16:20:00Z">
        <w:r w:rsidR="00E70FEB">
          <w:t>lps to identify gaps and provide a baseline on how changes in reef suitability will impact this network.</w:t>
        </w:r>
      </w:ins>
      <w:commentRangeEnd w:id="277"/>
      <w:ins w:id="283" w:author="Derek Tittensor" w:date="2022-03-23T16:21:00Z">
        <w:r w:rsidR="00E70FEB">
          <w:rPr>
            <w:rStyle w:val="CommentReference"/>
            <w:rFonts w:asciiTheme="minorHAnsi" w:eastAsiaTheme="minorHAnsi" w:hAnsiTheme="minorHAnsi" w:cstheme="minorBidi"/>
            <w:lang w:val="fr-CA"/>
          </w:rPr>
          <w:commentReference w:id="277"/>
        </w:r>
      </w:ins>
      <w:del w:id="284" w:author="Derek Tittensor" w:date="2022-03-23T16:19:00Z">
        <w:r w:rsidR="001503E7" w:rsidDel="00E70FEB">
          <w:delText xml:space="preserve"> </w:delText>
        </w:r>
      </w:del>
    </w:p>
    <w:p w14:paraId="537D54DC" w14:textId="77777777" w:rsidR="00B16E9D" w:rsidRDefault="00B16E9D" w:rsidP="001D7170">
      <w:pPr>
        <w:spacing w:line="480" w:lineRule="auto"/>
        <w:ind w:firstLine="720"/>
        <w:jc w:val="both"/>
      </w:pPr>
    </w:p>
    <w:p w14:paraId="586AF451" w14:textId="3F0175A8" w:rsidR="00043B3F" w:rsidRPr="00206F40" w:rsidRDefault="001503E7" w:rsidP="00043B3F">
      <w:pPr>
        <w:rPr>
          <w:rFonts w:eastAsiaTheme="majorEastAsia"/>
        </w:rPr>
      </w:pPr>
      <w:bookmarkStart w:id="285" w:name="_Toc68797677"/>
      <w:r w:rsidRPr="001D7170">
        <w:rPr>
          <w:rFonts w:eastAsiaTheme="majorEastAsia"/>
          <w:b/>
          <w:bCs/>
        </w:rPr>
        <w:t xml:space="preserve">Materials and </w:t>
      </w:r>
      <w:r w:rsidR="00FD0F30" w:rsidRPr="00206F40">
        <w:rPr>
          <w:b/>
          <w:bCs/>
        </w:rPr>
        <w:t>M</w:t>
      </w:r>
      <w:r w:rsidRPr="001D7170">
        <w:rPr>
          <w:rFonts w:eastAsiaTheme="majorEastAsia"/>
          <w:b/>
          <w:bCs/>
        </w:rPr>
        <w:t>ethods</w:t>
      </w:r>
      <w:bookmarkEnd w:id="285"/>
      <w:r w:rsidRPr="001D7170">
        <w:rPr>
          <w:rFonts w:eastAsiaTheme="majorEastAsia"/>
          <w:b/>
          <w:bCs/>
        </w:rPr>
        <w:t xml:space="preserve"> </w:t>
      </w:r>
    </w:p>
    <w:p w14:paraId="5E4A245E" w14:textId="02B7285F" w:rsidR="00A05640" w:rsidRDefault="00A05640" w:rsidP="00043B3F"/>
    <w:p w14:paraId="73818908" w14:textId="081E8F0F" w:rsidR="000E261B" w:rsidRDefault="003302D3" w:rsidP="006B081C">
      <w:pPr>
        <w:spacing w:line="480" w:lineRule="auto"/>
        <w:ind w:firstLine="720"/>
        <w:jc w:val="both"/>
        <w:rPr>
          <w:ins w:id="286" w:author="Derek Tittensor" w:date="2022-03-23T16:22:00Z"/>
        </w:rPr>
      </w:pPr>
      <w:del w:id="287" w:author="Derek Tittensor" w:date="2022-03-23T16:22:00Z">
        <w:r w:rsidDel="000E261B">
          <w:tab/>
        </w:r>
      </w:del>
      <w:del w:id="288" w:author="Derek Tittensor" w:date="2022-03-23T16:23:00Z">
        <w:r w:rsidDel="005E48BA">
          <w:delText>Using</w:delText>
        </w:r>
      </w:del>
      <w:ins w:id="289" w:author="Derek Tittensor" w:date="2022-03-23T16:23:00Z">
        <w:r w:rsidR="005E48BA">
          <w:t>We combine</w:t>
        </w:r>
      </w:ins>
      <w:ins w:id="290" w:author="Derek Tittensor" w:date="2022-03-23T22:12:00Z">
        <w:r w:rsidR="00425B43">
          <w:t>d</w:t>
        </w:r>
      </w:ins>
      <w:r>
        <w:t xml:space="preserve"> </w:t>
      </w:r>
      <w:ins w:id="291" w:author="Derek Tittensor" w:date="2022-03-23T16:22:00Z">
        <w:r w:rsidR="005E48BA">
          <w:t xml:space="preserve">data on </w:t>
        </w:r>
      </w:ins>
      <w:r>
        <w:t xml:space="preserve">present-day coral reef </w:t>
      </w:r>
      <w:del w:id="292" w:author="Derek Tittensor" w:date="2022-03-23T16:22:00Z">
        <w:r w:rsidDel="005E48BA">
          <w:delText>dat</w:delText>
        </w:r>
        <w:r w:rsidR="008F703C" w:rsidDel="005E48BA">
          <w:delText>a</w:delText>
        </w:r>
      </w:del>
      <w:ins w:id="293" w:author="Derek Tittensor" w:date="2022-03-23T16:22:00Z">
        <w:r w:rsidR="005E48BA">
          <w:t>distributions</w:t>
        </w:r>
      </w:ins>
      <w:del w:id="294" w:author="Derek Tittensor" w:date="2022-03-23T16:23:00Z">
        <w:r w:rsidR="008F703C" w:rsidDel="005E48BA">
          <w:delText>, as well</w:delText>
        </w:r>
      </w:del>
      <w:ins w:id="295" w:author="Derek Tittensor" w:date="2022-03-23T16:23:00Z">
        <w:r w:rsidR="005E48BA">
          <w:t xml:space="preserve"> with</w:t>
        </w:r>
      </w:ins>
      <w:del w:id="296" w:author="Derek Tittensor" w:date="2022-03-23T16:23:00Z">
        <w:r w:rsidR="008F703C" w:rsidDel="005E48BA">
          <w:delText xml:space="preserve"> as</w:delText>
        </w:r>
      </w:del>
      <w:r w:rsidR="008F703C">
        <w:t xml:space="preserve"> present-day and projected </w:t>
      </w:r>
      <w:del w:id="297" w:author="Derek Tittensor" w:date="2022-03-23T16:23:00Z">
        <w:r w:rsidR="008F703C" w:rsidDel="005E48BA">
          <w:delText>mean SST</w:delText>
        </w:r>
      </w:del>
      <w:ins w:id="298" w:author="Derek Tittensor" w:date="2022-03-23T16:23:00Z">
        <w:r w:rsidR="005E48BA">
          <w:t>sea-surface temperature (SST)</w:t>
        </w:r>
      </w:ins>
      <w:r w:rsidR="008F703C">
        <w:t xml:space="preserve"> and </w:t>
      </w:r>
      <w:del w:id="299" w:author="Derek Tittensor" w:date="2022-03-23T16:23:00Z">
        <w:r w:rsidR="008F703C" w:rsidDel="005E48BA">
          <w:delText xml:space="preserve">ocean </w:delText>
        </w:r>
      </w:del>
      <w:r w:rsidR="008F703C">
        <w:t>pH values</w:t>
      </w:r>
      <w:del w:id="300" w:author="Derek Tittensor" w:date="2022-03-23T16:23:00Z">
        <w:r w:rsidR="008F703C" w:rsidDel="005E48BA">
          <w:delText>,</w:delText>
        </w:r>
        <w:r w:rsidDel="005E48BA">
          <w:delText xml:space="preserve"> we</w:delText>
        </w:r>
      </w:del>
      <w:ins w:id="301" w:author="Derek Tittensor" w:date="2022-03-23T16:23:00Z">
        <w:r w:rsidR="005E48BA">
          <w:t xml:space="preserve"> to</w:t>
        </w:r>
      </w:ins>
      <w:r>
        <w:t xml:space="preserve"> analyzed the proportion of reefs that are </w:t>
      </w:r>
      <w:del w:id="302" w:author="Derek Tittensor" w:date="2022-03-23T16:23:00Z">
        <w:r w:rsidR="00323F07" w:rsidDel="005E48BA">
          <w:delText xml:space="preserve">currently and projected to be found in areas that </w:delText>
        </w:r>
        <w:r w:rsidR="00BE31F0" w:rsidDel="005E48BA">
          <w:delText>provide reefs with</w:delText>
        </w:r>
      </w:del>
      <w:ins w:id="303" w:author="Derek Tittensor" w:date="2022-03-23T16:23:00Z">
        <w:r w:rsidR="005E48BA">
          <w:t xml:space="preserve">remain in </w:t>
        </w:r>
      </w:ins>
      <w:del w:id="304" w:author="Derek Tittensor" w:date="2022-03-23T16:23:00Z">
        <w:r w:rsidR="00BE31F0" w:rsidDel="005E48BA">
          <w:delText xml:space="preserve"> </w:delText>
        </w:r>
      </w:del>
      <w:r w:rsidR="00BE31F0">
        <w:t>suitable habitat in 2100</w:t>
      </w:r>
      <w:ins w:id="305" w:author="Derek Tittensor" w:date="2022-03-23T16:24:00Z">
        <w:r w:rsidR="005E48BA">
          <w:t xml:space="preserve">, using </w:t>
        </w:r>
      </w:ins>
      <w:del w:id="306" w:author="Derek Tittensor" w:date="2022-03-23T16:24:00Z">
        <w:r w:rsidR="00BE31F0" w:rsidDel="005E48BA">
          <w:delText xml:space="preserve">. </w:delText>
        </w:r>
      </w:del>
      <w:ins w:id="307" w:author="Derek Tittensor" w:date="2022-03-23T16:24:00Z">
        <w:r w:rsidR="005E48BA">
          <w:t xml:space="preserve">a literature review to assess </w:t>
        </w:r>
      </w:ins>
      <w:commentRangeStart w:id="308"/>
      <w:ins w:id="309" w:author="Derek Tittensor" w:date="2022-03-23T22:13:00Z">
        <w:r w:rsidR="00425B43">
          <w:t>niche</w:t>
        </w:r>
      </w:ins>
      <w:ins w:id="310" w:author="Derek Tittensor" w:date="2022-03-23T16:24:00Z">
        <w:r w:rsidR="005E48BA">
          <w:t xml:space="preserve"> thresholds to determine whether habitat remain</w:t>
        </w:r>
      </w:ins>
      <w:ins w:id="311" w:author="Derek Tittensor" w:date="2022-03-23T22:12:00Z">
        <w:r w:rsidR="00425B43">
          <w:t>ed</w:t>
        </w:r>
      </w:ins>
      <w:ins w:id="312" w:author="Derek Tittensor" w:date="2022-03-23T16:24:00Z">
        <w:r w:rsidR="005E48BA">
          <w:t xml:space="preserve"> suitable under climate change</w:t>
        </w:r>
      </w:ins>
      <w:commentRangeEnd w:id="308"/>
      <w:ins w:id="313" w:author="Derek Tittensor" w:date="2022-03-23T22:13:00Z">
        <w:r w:rsidR="00425B43">
          <w:rPr>
            <w:rStyle w:val="CommentReference"/>
            <w:rFonts w:asciiTheme="minorHAnsi" w:eastAsiaTheme="minorHAnsi" w:hAnsiTheme="minorHAnsi" w:cstheme="minorBidi"/>
            <w:lang w:val="fr-CA"/>
          </w:rPr>
          <w:commentReference w:id="308"/>
        </w:r>
      </w:ins>
      <w:ins w:id="314" w:author="Derek Tittensor" w:date="2022-03-23T16:24:00Z">
        <w:r w:rsidR="005E48BA">
          <w:t>. These present</w:t>
        </w:r>
      </w:ins>
      <w:ins w:id="315" w:author="Derek Tittensor" w:date="2022-03-23T16:25:00Z">
        <w:r w:rsidR="005E48BA">
          <w:t xml:space="preserve">-day </w:t>
        </w:r>
        <w:commentRangeStart w:id="316"/>
        <w:r w:rsidR="005E48BA">
          <w:t>distributions and remaining suitable future habitat</w:t>
        </w:r>
      </w:ins>
      <w:commentRangeEnd w:id="316"/>
      <w:ins w:id="317" w:author="Derek Tittensor" w:date="2022-03-23T16:27:00Z">
        <w:r w:rsidR="00A03073">
          <w:rPr>
            <w:rStyle w:val="CommentReference"/>
            <w:rFonts w:asciiTheme="minorHAnsi" w:eastAsiaTheme="minorHAnsi" w:hAnsiTheme="minorHAnsi" w:cstheme="minorBidi"/>
            <w:lang w:val="fr-CA"/>
          </w:rPr>
          <w:commentReference w:id="316"/>
        </w:r>
      </w:ins>
      <w:ins w:id="318" w:author="Derek Tittensor" w:date="2022-03-23T16:25:00Z">
        <w:r w:rsidR="005E48BA">
          <w:t xml:space="preserve"> were then compared to the </w:t>
        </w:r>
      </w:ins>
      <w:del w:id="319" w:author="Derek Tittensor" w:date="2022-03-23T16:24:00Z">
        <w:r w:rsidR="00D0570D" w:rsidDel="005E48BA">
          <w:delText>Moreover</w:delText>
        </w:r>
      </w:del>
      <w:del w:id="320" w:author="Derek Tittensor" w:date="2022-03-23T16:25:00Z">
        <w:r w:rsidR="00D74860" w:rsidDel="005E48BA">
          <w:delText xml:space="preserve">, we analyzed the proportion of reefs that are projected to be </w:delText>
        </w:r>
        <w:r w:rsidR="00D0570D" w:rsidDel="005E48BA">
          <w:delText>contained within MPAs using current</w:delText>
        </w:r>
      </w:del>
      <w:ins w:id="321" w:author="Derek Tittensor" w:date="2022-03-23T16:25:00Z">
        <w:r w:rsidR="005E48BA">
          <w:t>global</w:t>
        </w:r>
      </w:ins>
      <w:r w:rsidR="00D0570D">
        <w:t xml:space="preserve"> MPA network</w:t>
      </w:r>
      <w:ins w:id="322" w:author="Derek Tittensor" w:date="2022-03-23T16:25:00Z">
        <w:r w:rsidR="005E48BA">
          <w:t>, including the IUCN protected area categories for each MPA</w:t>
        </w:r>
      </w:ins>
      <w:del w:id="323" w:author="Derek Tittensor" w:date="2022-03-23T16:25:00Z">
        <w:r w:rsidR="0025614B" w:rsidDel="005E48BA">
          <w:delText xml:space="preserve"> data</w:delText>
        </w:r>
        <w:r w:rsidR="00B02F30" w:rsidDel="005E48BA">
          <w:delText xml:space="preserve"> and </w:delText>
        </w:r>
        <w:r w:rsidR="003D4502" w:rsidDel="005E48BA">
          <w:delText>classifi</w:delText>
        </w:r>
        <w:r w:rsidR="004748BB" w:rsidDel="005E48BA">
          <w:delText xml:space="preserve">ed the current MPA network </w:delText>
        </w:r>
        <w:r w:rsidR="003D4502" w:rsidDel="005E48BA">
          <w:delText>according to the IUCN protected areas categories system</w:delText>
        </w:r>
      </w:del>
      <w:r w:rsidR="004748BB">
        <w:t xml:space="preserve">, </w:t>
      </w:r>
      <w:r w:rsidR="003D4502">
        <w:t xml:space="preserve">to determine the proportion of </w:t>
      </w:r>
      <w:r w:rsidR="004748BB">
        <w:t xml:space="preserve">reefs that are expected to </w:t>
      </w:r>
      <w:ins w:id="324" w:author="Derek Tittensor" w:date="2022-03-23T16:26:00Z">
        <w:r w:rsidR="005E48BA">
          <w:t xml:space="preserve">both remain in suitable habitat and within marine protected areas of different types. Details of our methodology are provided below. </w:t>
        </w:r>
      </w:ins>
      <w:del w:id="325" w:author="Derek Tittensor" w:date="2022-03-23T16:26:00Z">
        <w:r w:rsidR="004748BB" w:rsidDel="005E48BA">
          <w:delText>lie within each category</w:delText>
        </w:r>
        <w:r w:rsidR="00B02F30" w:rsidDel="005E48BA">
          <w:delText>. Finally, we</w:delText>
        </w:r>
        <w:r w:rsidR="004748BB" w:rsidDel="005E48BA">
          <w:delText xml:space="preserve"> assessed whether </w:delText>
        </w:r>
        <w:r w:rsidR="00EE4003" w:rsidDel="005E48BA">
          <w:delText xml:space="preserve">the associated </w:delText>
        </w:r>
        <w:r w:rsidR="004748BB" w:rsidDel="005E48BA">
          <w:delText>management practices</w:delText>
        </w:r>
        <w:r w:rsidR="00EE4003" w:rsidDel="005E48BA">
          <w:delText xml:space="preserve"> of each category</w:delText>
        </w:r>
        <w:r w:rsidR="004748BB" w:rsidDel="005E48BA">
          <w:delText xml:space="preserve"> would be sufficient</w:delText>
        </w:r>
        <w:r w:rsidR="00EE4003" w:rsidDel="005E48BA">
          <w:delText xml:space="preserve"> </w:delText>
        </w:r>
        <w:r w:rsidR="00936E17" w:rsidDel="005E48BA">
          <w:delText xml:space="preserve">given the climate-induced changes that are expected to occur by the end of the century </w:delText>
        </w:r>
      </w:del>
      <w:ins w:id="326" w:author="Emma Bradshaw" w:date="2022-03-09T13:51:00Z">
        <w:del w:id="327" w:author="Derek Tittensor" w:date="2022-03-23T16:26:00Z">
          <w:r w:rsidR="00F43DA3" w:rsidDel="005E48BA">
            <w:delText>under three concentration pathways</w:delText>
          </w:r>
        </w:del>
      </w:ins>
      <w:ins w:id="328" w:author="Emma Bradshaw" w:date="2022-03-09T13:52:00Z">
        <w:del w:id="329" w:author="Derek Tittensor" w:date="2022-03-23T16:26:00Z">
          <w:r w:rsidR="00F43DA3" w:rsidDel="005E48BA">
            <w:delText xml:space="preserve">. </w:delText>
          </w:r>
        </w:del>
      </w:ins>
    </w:p>
    <w:p w14:paraId="160D7994" w14:textId="5ECDC27D" w:rsidR="000E261B" w:rsidRDefault="000E261B" w:rsidP="000E261B">
      <w:pPr>
        <w:spacing w:line="480" w:lineRule="auto"/>
        <w:jc w:val="both"/>
        <w:rPr>
          <w:ins w:id="330" w:author="Derek Tittensor" w:date="2022-03-23T16:22:00Z"/>
        </w:rPr>
      </w:pPr>
    </w:p>
    <w:p w14:paraId="44060D3D" w14:textId="12356D28" w:rsidR="006B081C" w:rsidRPr="006B081C" w:rsidRDefault="00936E17" w:rsidP="001D7170">
      <w:pPr>
        <w:spacing w:line="480" w:lineRule="auto"/>
        <w:jc w:val="both"/>
        <w:rPr>
          <w:rFonts w:eastAsiaTheme="majorEastAsia"/>
          <w:rPrChange w:id="331" w:author="Derek Tittensor" w:date="2022-03-23T16:12:00Z">
            <w:rPr>
              <w:rFonts w:eastAsiaTheme="majorEastAsia"/>
            </w:rPr>
          </w:rPrChange>
        </w:rPr>
      </w:pPr>
      <w:del w:id="332" w:author="Derek Tittensor" w:date="2022-03-23T22:02:00Z">
        <w:r w:rsidDel="006D3B12">
          <w:delText xml:space="preserve">under the high-emissions scenario. </w:delText>
        </w:r>
      </w:del>
    </w:p>
    <w:p w14:paraId="08E1AD07" w14:textId="77777777" w:rsidR="00433D27" w:rsidRDefault="00433D27" w:rsidP="00433D27">
      <w:pPr>
        <w:pStyle w:val="Heading2"/>
        <w:rPr>
          <w:rFonts w:ascii="Times New Roman" w:hAnsi="Times New Roman" w:cs="Times New Roman"/>
          <w:i/>
          <w:iCs/>
          <w:color w:val="auto"/>
          <w:sz w:val="24"/>
          <w:szCs w:val="24"/>
        </w:rPr>
      </w:pPr>
      <w:r w:rsidRPr="0098397D">
        <w:rPr>
          <w:rFonts w:ascii="Times New Roman" w:hAnsi="Times New Roman" w:cs="Times New Roman"/>
          <w:i/>
          <w:iCs/>
          <w:color w:val="auto"/>
          <w:sz w:val="24"/>
          <w:szCs w:val="24"/>
        </w:rPr>
        <w:t xml:space="preserve">Coral reef distribution: </w:t>
      </w:r>
    </w:p>
    <w:p w14:paraId="54B796D8" w14:textId="77777777" w:rsidR="00433D27" w:rsidRPr="00BB191D" w:rsidRDefault="00433D27" w:rsidP="00433D27"/>
    <w:p w14:paraId="2222CA3E" w14:textId="582A3683" w:rsidR="00433D27" w:rsidDel="00425B43" w:rsidRDefault="00433D27">
      <w:pPr>
        <w:spacing w:line="480" w:lineRule="auto"/>
        <w:ind w:firstLine="720"/>
        <w:jc w:val="both"/>
        <w:rPr>
          <w:del w:id="333" w:author="Emma Bradshaw" w:date="2022-03-11T14:22:00Z"/>
        </w:rPr>
      </w:pPr>
      <w:r>
        <w:t xml:space="preserve">Data on the global distribution of coral reefs was downloaded from the United Nations Environment Programme World Conservation Monitoring Centre website </w:t>
      </w:r>
      <w:r w:rsidR="00A42AF5">
        <w:t>(</w:t>
      </w:r>
      <w:commentRangeStart w:id="334"/>
      <w:r w:rsidR="00A42AF5" w:rsidRPr="00A42AF5">
        <w:t>UNEP-WCMC</w:t>
      </w:r>
      <w:r w:rsidR="00A42AF5">
        <w:t xml:space="preserve"> et al. Version 4.1 </w:t>
      </w:r>
      <w:r w:rsidR="00A42AF5" w:rsidRPr="00A42AF5">
        <w:t>2021</w:t>
      </w:r>
      <w:commentRangeEnd w:id="334"/>
      <w:r w:rsidR="006D3B12">
        <w:rPr>
          <w:rStyle w:val="CommentReference"/>
          <w:rFonts w:asciiTheme="minorHAnsi" w:eastAsiaTheme="minorHAnsi" w:hAnsiTheme="minorHAnsi" w:cstheme="minorBidi"/>
          <w:lang w:val="fr-CA"/>
        </w:rPr>
        <w:commentReference w:id="334"/>
      </w:r>
      <w:r w:rsidR="00A42AF5" w:rsidRPr="00A42AF5">
        <w:t>)</w:t>
      </w:r>
      <w:ins w:id="335" w:author="Emma Bradshaw" w:date="2022-03-09T13:52:00Z">
        <w:r w:rsidR="0006026F">
          <w:t xml:space="preserve">. </w:t>
        </w:r>
      </w:ins>
      <w:del w:id="336" w:author="Emma Bradshaw" w:date="2022-03-09T13:52:00Z">
        <w:r w:rsidR="00A42AF5" w:rsidDel="0006026F">
          <w:delText xml:space="preserve"> </w:delText>
        </w:r>
      </w:del>
      <w:r>
        <w:t xml:space="preserve">This dataset compiles the location of warm-water coral reefs worldwide </w:t>
      </w:r>
      <w:del w:id="337" w:author="Derek Tittensor" w:date="2022-03-23T22:03:00Z">
        <w:r w:rsidDel="006D3B12">
          <w:delText xml:space="preserve">through </w:delText>
        </w:r>
      </w:del>
      <w:ins w:id="338" w:author="Derek Tittensor" w:date="2022-03-23T22:03:00Z">
        <w:r w:rsidR="006D3B12">
          <w:t>from</w:t>
        </w:r>
        <w:r w:rsidR="006D3B12">
          <w:t xml:space="preserve"> </w:t>
        </w:r>
      </w:ins>
      <w:r>
        <w:lastRenderedPageBreak/>
        <w:t>a number of sources (</w:t>
      </w:r>
      <w:proofErr w:type="spellStart"/>
      <w:r>
        <w:t>Andréfouët</w:t>
      </w:r>
      <w:proofErr w:type="spellEnd"/>
      <w:r>
        <w:t xml:space="preserve"> et al. 2006</w:t>
      </w:r>
      <w:del w:id="339" w:author="Derek Tittensor" w:date="2022-03-23T22:04:00Z">
        <w:r w:rsidRPr="00037C2A" w:rsidDel="006D3B12">
          <w:delText>)</w:delText>
        </w:r>
        <w:r w:rsidDel="006D3B12">
          <w:delText>. Through raster Geographic Information System (GIS) layers it provides a map of the global distribution of all reefs (Andréfouët et al. 2006). The data included within the polygon compiles information regarding</w:delText>
        </w:r>
      </w:del>
      <w:ins w:id="340" w:author="Derek Tittensor" w:date="2022-03-23T22:04:00Z">
        <w:r w:rsidR="006D3B12">
          <w:t>), representing</w:t>
        </w:r>
      </w:ins>
      <w:r>
        <w:t xml:space="preserve"> a variety of reefs, shoals, banks, </w:t>
      </w:r>
      <w:r w:rsidR="00057645">
        <w:t xml:space="preserve">and </w:t>
      </w:r>
      <w:r>
        <w:t>patches</w:t>
      </w:r>
      <w:r w:rsidR="00057645">
        <w:t xml:space="preserve">, </w:t>
      </w:r>
      <w:ins w:id="341" w:author="Derek Tittensor" w:date="2022-03-23T22:04:00Z">
        <w:r w:rsidR="006D3B12">
          <w:t xml:space="preserve">with data </w:t>
        </w:r>
      </w:ins>
      <w:r>
        <w:t>gathered from 1954-20</w:t>
      </w:r>
      <w:r w:rsidR="00C92705">
        <w:t>09</w:t>
      </w:r>
      <w:del w:id="342" w:author="Derek Tittensor" w:date="2022-03-23T22:04:00Z">
        <w:r w:rsidDel="006D3B12">
          <w:delText>, and includes aspects such as reef area</w:delText>
        </w:r>
      </w:del>
      <w:ins w:id="343" w:author="Emma Bradshaw" w:date="2022-03-11T14:25:00Z">
        <w:r w:rsidR="002470E2">
          <w:t xml:space="preserve">. </w:t>
        </w:r>
      </w:ins>
      <w:del w:id="344" w:author="Emma Bradshaw" w:date="2022-03-11T14:25:00Z">
        <w:r w:rsidDel="002470E2">
          <w:delText xml:space="preserve"> </w:delText>
        </w:r>
      </w:del>
      <w:del w:id="345" w:author="Emma Bradshaw" w:date="2022-03-11T14:24:00Z">
        <w:r w:rsidDel="002470E2">
          <w:delText xml:space="preserve">(Fig 5). </w:delText>
        </w:r>
      </w:del>
      <w:r>
        <w:t xml:space="preserve">In total there were </w:t>
      </w:r>
      <w:commentRangeStart w:id="346"/>
      <w:r w:rsidRPr="00192031">
        <w:t>17</w:t>
      </w:r>
      <w:r>
        <w:t>,</w:t>
      </w:r>
      <w:del w:id="347" w:author="Derek Tittensor" w:date="2022-03-23T22:04:00Z">
        <w:r w:rsidDel="006D3B12">
          <w:delText xml:space="preserve"> </w:delText>
        </w:r>
      </w:del>
      <w:r w:rsidRPr="00192031">
        <w:t>504 reefs</w:t>
      </w:r>
      <w:r>
        <w:t xml:space="preserve"> included in a spatially explicit form (polygons), and </w:t>
      </w:r>
      <w:commentRangeStart w:id="348"/>
      <w:commentRangeStart w:id="349"/>
      <w:r w:rsidRPr="00045516">
        <w:rPr>
          <w:highlight w:val="cyan"/>
          <w:rPrChange w:id="350" w:author="Emma Bradshaw" w:date="2022-02-28T15:12:00Z">
            <w:rPr/>
          </w:rPrChange>
        </w:rPr>
        <w:t xml:space="preserve">925 included as points </w:t>
      </w:r>
      <w:commentRangeEnd w:id="346"/>
      <w:r w:rsidR="00057AC1" w:rsidRPr="00045516">
        <w:rPr>
          <w:rStyle w:val="CommentReference"/>
          <w:rFonts w:asciiTheme="minorHAnsi" w:eastAsiaTheme="minorHAnsi" w:hAnsiTheme="minorHAnsi" w:cstheme="minorBidi"/>
          <w:highlight w:val="cyan"/>
          <w:lang w:val="fr-CA"/>
          <w:rPrChange w:id="351" w:author="Emma Bradshaw" w:date="2022-02-28T15:12:00Z">
            <w:rPr>
              <w:rStyle w:val="CommentReference"/>
              <w:rFonts w:asciiTheme="minorHAnsi" w:eastAsiaTheme="minorHAnsi" w:hAnsiTheme="minorHAnsi" w:cstheme="minorBidi"/>
              <w:lang w:val="fr-CA"/>
            </w:rPr>
          </w:rPrChange>
        </w:rPr>
        <w:commentReference w:id="346"/>
      </w:r>
      <w:commentRangeEnd w:id="348"/>
      <w:r w:rsidR="00B17327">
        <w:rPr>
          <w:rStyle w:val="CommentReference"/>
          <w:rFonts w:asciiTheme="minorHAnsi" w:eastAsiaTheme="minorHAnsi" w:hAnsiTheme="minorHAnsi" w:cstheme="minorBidi"/>
          <w:lang w:val="fr-CA"/>
        </w:rPr>
        <w:commentReference w:id="348"/>
      </w:r>
      <w:commentRangeEnd w:id="349"/>
      <w:r w:rsidR="006D3B12">
        <w:rPr>
          <w:rStyle w:val="CommentReference"/>
          <w:rFonts w:asciiTheme="minorHAnsi" w:eastAsiaTheme="minorHAnsi" w:hAnsiTheme="minorHAnsi" w:cstheme="minorBidi"/>
          <w:lang w:val="fr-CA"/>
        </w:rPr>
        <w:commentReference w:id="349"/>
      </w:r>
      <w:r>
        <w:t xml:space="preserve">only. </w:t>
      </w:r>
      <w:del w:id="352" w:author="Derek Tittensor" w:date="2022-03-23T22:05:00Z">
        <w:r w:rsidDel="006D3B12">
          <w:delText>For the purpose of</w:delText>
        </w:r>
      </w:del>
      <w:ins w:id="353" w:author="Derek Tittensor" w:date="2022-03-23T22:05:00Z">
        <w:r w:rsidR="006D3B12">
          <w:t>We excluded point locations from</w:t>
        </w:r>
      </w:ins>
      <w:r>
        <w:t xml:space="preserve"> our study, </w:t>
      </w:r>
      <w:del w:id="354" w:author="Derek Tittensor" w:date="2022-03-23T22:05:00Z">
        <w:r w:rsidDel="006D3B12">
          <w:delText>points were exclude</w:delText>
        </w:r>
      </w:del>
      <w:del w:id="355" w:author="Derek Tittensor" w:date="2022-03-23T22:12:00Z">
        <w:r w:rsidDel="00425B43">
          <w:delText xml:space="preserve">d </w:delText>
        </w:r>
      </w:del>
      <w:r>
        <w:t>since they did not specify the area nor extent of the coral reefs</w:t>
      </w:r>
      <w:ins w:id="356" w:author="Derek Tittensor" w:date="2022-03-23T22:05:00Z">
        <w:r w:rsidR="006D3B12">
          <w:t xml:space="preserve"> found therein</w:t>
        </w:r>
      </w:ins>
      <w:del w:id="357" w:author="Derek Tittensor" w:date="2022-03-23T22:05:00Z">
        <w:r w:rsidDel="006D3B12">
          <w:delText>, and so analysis was completed using only the polygon information</w:delText>
        </w:r>
      </w:del>
      <w:r>
        <w:t xml:space="preserve">. </w:t>
      </w:r>
    </w:p>
    <w:p w14:paraId="667A30A8" w14:textId="78A97A8A" w:rsidR="00425B43" w:rsidRDefault="00425B43" w:rsidP="00A42AF5">
      <w:pPr>
        <w:spacing w:line="480" w:lineRule="auto"/>
        <w:ind w:firstLine="720"/>
        <w:jc w:val="both"/>
        <w:rPr>
          <w:ins w:id="358" w:author="Derek Tittensor" w:date="2022-03-23T22:12:00Z"/>
        </w:rPr>
      </w:pPr>
    </w:p>
    <w:p w14:paraId="18CEF459" w14:textId="5680C9AE" w:rsidR="00425B43" w:rsidRDefault="00425B43" w:rsidP="00A42AF5">
      <w:pPr>
        <w:spacing w:line="480" w:lineRule="auto"/>
        <w:ind w:firstLine="720"/>
        <w:jc w:val="both"/>
        <w:rPr>
          <w:ins w:id="359" w:author="Derek Tittensor" w:date="2022-03-23T22:12:00Z"/>
        </w:rPr>
      </w:pPr>
    </w:p>
    <w:p w14:paraId="410AACCE" w14:textId="77777777" w:rsidR="00425B43" w:rsidRDefault="00425B43" w:rsidP="00425B43">
      <w:pPr>
        <w:pStyle w:val="Heading2"/>
        <w:rPr>
          <w:ins w:id="360" w:author="Derek Tittensor" w:date="2022-03-23T22:13:00Z"/>
          <w:rFonts w:ascii="Times New Roman" w:hAnsi="Times New Roman" w:cs="Times New Roman"/>
          <w:i/>
          <w:iCs/>
          <w:color w:val="auto"/>
          <w:sz w:val="24"/>
          <w:szCs w:val="24"/>
        </w:rPr>
      </w:pPr>
      <w:ins w:id="361" w:author="Derek Tittensor" w:date="2022-03-23T22:13:00Z">
        <w:r w:rsidRPr="001D7170">
          <w:rPr>
            <w:rFonts w:ascii="Times New Roman" w:hAnsi="Times New Roman" w:cs="Times New Roman"/>
            <w:i/>
            <w:iCs/>
            <w:color w:val="auto"/>
            <w:sz w:val="24"/>
            <w:szCs w:val="24"/>
          </w:rPr>
          <w:t>MPA distribution</w:t>
        </w:r>
      </w:ins>
    </w:p>
    <w:p w14:paraId="519438F2" w14:textId="77777777" w:rsidR="00425B43" w:rsidRPr="00BB191D" w:rsidRDefault="00425B43" w:rsidP="00425B43">
      <w:pPr>
        <w:rPr>
          <w:ins w:id="362" w:author="Derek Tittensor" w:date="2022-03-23T22:13:00Z"/>
        </w:rPr>
      </w:pPr>
    </w:p>
    <w:p w14:paraId="3E597B26" w14:textId="41CB0191" w:rsidR="00425B43" w:rsidRDefault="00425B43" w:rsidP="00425B43">
      <w:pPr>
        <w:spacing w:line="480" w:lineRule="auto"/>
        <w:ind w:firstLine="720"/>
        <w:jc w:val="both"/>
        <w:rPr>
          <w:ins w:id="363" w:author="Derek Tittensor" w:date="2022-03-23T22:16:00Z"/>
        </w:rPr>
      </w:pPr>
      <w:ins w:id="364" w:author="Derek Tittensor" w:date="2022-03-23T22:13:00Z">
        <w:r>
          <w:t xml:space="preserve">The global distribution of MPAs was downloaded from the </w:t>
        </w:r>
        <w:r>
          <w:t>P</w:t>
        </w:r>
        <w:r>
          <w:t xml:space="preserve">rotected </w:t>
        </w:r>
        <w:r>
          <w:t>P</w:t>
        </w:r>
        <w:r>
          <w:t xml:space="preserve">lanet website (UNEP-WCMC and IUCN 2021). </w:t>
        </w:r>
      </w:ins>
      <w:ins w:id="365" w:author="Derek Tittensor" w:date="2022-03-23T22:26:00Z">
        <w:r w:rsidR="00542370">
          <w:t xml:space="preserve">Each MPA was classified according to the IUCN’s Protected Area </w:t>
        </w:r>
        <w:r w:rsidR="00542370" w:rsidRPr="001511B7">
          <w:t>Categories (</w:t>
        </w:r>
        <w:r w:rsidR="00542370" w:rsidRPr="001D7170">
          <w:t>Dudley et al. 2013</w:t>
        </w:r>
        <w:r w:rsidR="00542370" w:rsidRPr="001511B7">
          <w:t xml:space="preserve">). </w:t>
        </w:r>
      </w:ins>
      <w:ins w:id="366" w:author="Derek Tittensor" w:date="2022-03-23T22:13:00Z">
        <w:r>
          <w:t xml:space="preserve">In total, there </w:t>
        </w:r>
        <w:r w:rsidRPr="00052D12">
          <w:t xml:space="preserve">were </w:t>
        </w:r>
        <w:commentRangeStart w:id="367"/>
        <w:r w:rsidRPr="00445CC6">
          <w:t xml:space="preserve">17,300 MPAs </w:t>
        </w:r>
      </w:ins>
      <w:ins w:id="368" w:author="Derek Tittensor" w:date="2022-03-23T22:14:00Z">
        <w:r>
          <w:t>included as</w:t>
        </w:r>
      </w:ins>
      <w:ins w:id="369" w:author="Derek Tittensor" w:date="2022-03-23T22:13:00Z">
        <w:r w:rsidRPr="00445CC6">
          <w:t xml:space="preserve"> polygons,</w:t>
        </w:r>
        <w:r>
          <w:t xml:space="preserve"> </w:t>
        </w:r>
      </w:ins>
      <w:ins w:id="370" w:author="Derek Tittensor" w:date="2022-03-23T22:14:00Z">
        <w:r>
          <w:t>of</w:t>
        </w:r>
      </w:ins>
      <w:ins w:id="371" w:author="Derek Tittensor" w:date="2022-03-23T22:13:00Z">
        <w:r>
          <w:t xml:space="preserve"> which 104 </w:t>
        </w:r>
      </w:ins>
      <w:ins w:id="372" w:author="Derek Tittensor" w:date="2022-03-23T22:14:00Z">
        <w:r>
          <w:t>were</w:t>
        </w:r>
      </w:ins>
      <w:ins w:id="373" w:author="Derek Tittensor" w:date="2022-03-23T22:13:00Z">
        <w:r>
          <w:t xml:space="preserve"> designated as other effective area-based conservation measures (OECMs), </w:t>
        </w:r>
        <w:commentRangeStart w:id="374"/>
        <w:r w:rsidRPr="001D7170">
          <w:rPr>
            <w:highlight w:val="cyan"/>
          </w:rPr>
          <w:t>and 1,610</w:t>
        </w:r>
        <w:r>
          <w:t xml:space="preserve"> </w:t>
        </w:r>
        <w:commentRangeEnd w:id="367"/>
        <w:r>
          <w:rPr>
            <w:rStyle w:val="CommentReference"/>
            <w:rFonts w:asciiTheme="minorHAnsi" w:eastAsiaTheme="minorHAnsi" w:hAnsiTheme="minorHAnsi" w:cstheme="minorBidi"/>
            <w:lang w:val="fr-CA"/>
          </w:rPr>
          <w:commentReference w:id="367"/>
        </w:r>
      </w:ins>
      <w:ins w:id="375" w:author="Derek Tittensor" w:date="2022-03-23T22:14:00Z">
        <w:r>
          <w:t>additional MPAs which were represented only as</w:t>
        </w:r>
      </w:ins>
      <w:ins w:id="376" w:author="Derek Tittensor" w:date="2022-03-23T22:13:00Z">
        <w:r>
          <w:t xml:space="preserve"> points</w:t>
        </w:r>
        <w:commentRangeEnd w:id="374"/>
        <w:r>
          <w:rPr>
            <w:rStyle w:val="CommentReference"/>
            <w:rFonts w:asciiTheme="minorHAnsi" w:eastAsiaTheme="minorHAnsi" w:hAnsiTheme="minorHAnsi" w:cstheme="minorBidi"/>
            <w:lang w:val="fr-CA"/>
          </w:rPr>
          <w:commentReference w:id="374"/>
        </w:r>
        <w:r>
          <w:t>. As points did not specify the area or extent of the MPA, they were excluded from further analysis</w:t>
        </w:r>
        <w:r w:rsidRPr="003F6DA3">
          <w:t>.</w:t>
        </w:r>
        <w:r>
          <w:t xml:space="preserve"> </w:t>
        </w:r>
      </w:ins>
      <w:ins w:id="377" w:author="Derek Tittensor" w:date="2022-03-23T22:14:00Z">
        <w:r>
          <w:t>We</w:t>
        </w:r>
      </w:ins>
      <w:ins w:id="378" w:author="Derek Tittensor" w:date="2022-03-23T22:13:00Z">
        <w:r>
          <w:t xml:space="preserve"> included all MPAs </w:t>
        </w:r>
      </w:ins>
      <w:ins w:id="379" w:author="Derek Tittensor" w:date="2022-03-23T22:14:00Z">
        <w:r>
          <w:t>from</w:t>
        </w:r>
      </w:ins>
      <w:ins w:id="380" w:author="Derek Tittensor" w:date="2022-03-23T22:13:00Z">
        <w:r>
          <w:t xml:space="preserve"> the database in our analysis including those that </w:t>
        </w:r>
      </w:ins>
      <w:ins w:id="381" w:author="Derek Tittensor" w:date="2022-03-23T22:15:00Z">
        <w:r>
          <w:t xml:space="preserve">are </w:t>
        </w:r>
      </w:ins>
      <w:ins w:id="382" w:author="Derek Tittensor" w:date="2022-03-23T22:13:00Z">
        <w:r>
          <w:t xml:space="preserve">proposed, inscribed, adopted, </w:t>
        </w:r>
        <w:proofErr w:type="gramStart"/>
        <w:r>
          <w:t>designated</w:t>
        </w:r>
        <w:proofErr w:type="gramEnd"/>
        <w:r>
          <w:t xml:space="preserve"> or established (UNEP-WCMC 2019). </w:t>
        </w:r>
      </w:ins>
      <w:moveToRangeStart w:id="383" w:author="Derek Tittensor" w:date="2022-03-23T22:26:00Z" w:name="move98966815"/>
      <w:moveTo w:id="384" w:author="Derek Tittensor" w:date="2022-03-23T22:26:00Z">
        <w:r w:rsidR="00542370">
          <w:t xml:space="preserve">Any MPAs listed as </w:t>
        </w:r>
        <w:commentRangeStart w:id="385"/>
        <w:r w:rsidR="00542370">
          <w:t>“Not reported”, “Not assigned” and “Not applicable”</w:t>
        </w:r>
      </w:moveTo>
      <w:commentRangeEnd w:id="385"/>
      <w:r w:rsidR="00542370">
        <w:rPr>
          <w:rStyle w:val="CommentReference"/>
          <w:rFonts w:asciiTheme="minorHAnsi" w:eastAsiaTheme="minorHAnsi" w:hAnsiTheme="minorHAnsi" w:cstheme="minorBidi"/>
          <w:lang w:val="fr-CA"/>
        </w:rPr>
        <w:commentReference w:id="385"/>
      </w:r>
      <w:moveTo w:id="386" w:author="Derek Tittensor" w:date="2022-03-23T22:26:00Z">
        <w:r w:rsidR="00542370">
          <w:t xml:space="preserve"> were </w:t>
        </w:r>
      </w:moveTo>
      <w:ins w:id="387" w:author="Derek Tittensor" w:date="2022-03-23T22:26:00Z">
        <w:r w:rsidR="00542370">
          <w:t xml:space="preserve">also </w:t>
        </w:r>
      </w:ins>
      <w:moveTo w:id="388" w:author="Derek Tittensor" w:date="2022-03-23T22:26:00Z">
        <w:r w:rsidR="00542370">
          <w:t>excluded from the analysis.</w:t>
        </w:r>
      </w:moveTo>
      <w:moveToRangeEnd w:id="383"/>
    </w:p>
    <w:p w14:paraId="0D8BA669" w14:textId="77777777" w:rsidR="00263851" w:rsidRDefault="00263851" w:rsidP="00425B43">
      <w:pPr>
        <w:spacing w:line="480" w:lineRule="auto"/>
        <w:ind w:firstLine="720"/>
        <w:jc w:val="both"/>
        <w:rPr>
          <w:ins w:id="389" w:author="Derek Tittensor" w:date="2022-03-23T22:13:00Z"/>
        </w:rPr>
      </w:pPr>
    </w:p>
    <w:p w14:paraId="09D6357A" w14:textId="77777777" w:rsidR="00425B43" w:rsidRDefault="00425B43" w:rsidP="00425B43">
      <w:pPr>
        <w:pStyle w:val="Caption"/>
        <w:jc w:val="both"/>
        <w:rPr>
          <w:ins w:id="390" w:author="Derek Tittensor" w:date="2022-03-23T22:13:00Z"/>
        </w:rPr>
      </w:pPr>
      <w:ins w:id="391" w:author="Derek Tittensor" w:date="2022-03-23T22:13:00Z">
        <w:r w:rsidRPr="001D7170">
          <w:rPr>
            <w:i w:val="0"/>
            <w:iCs w:val="0"/>
            <w:color w:val="000000" w:themeColor="text1"/>
            <w:sz w:val="24"/>
            <w:szCs w:val="24"/>
          </w:rPr>
          <w:t xml:space="preserve">Table </w:t>
        </w:r>
        <w:r w:rsidRPr="001D7170">
          <w:rPr>
            <w:i w:val="0"/>
            <w:iCs w:val="0"/>
            <w:color w:val="000000" w:themeColor="text1"/>
            <w:sz w:val="24"/>
            <w:szCs w:val="24"/>
          </w:rPr>
          <w:fldChar w:fldCharType="begin"/>
        </w:r>
        <w:r w:rsidRPr="001D7170">
          <w:rPr>
            <w:i w:val="0"/>
            <w:iCs w:val="0"/>
            <w:color w:val="000000" w:themeColor="text1"/>
            <w:sz w:val="24"/>
            <w:szCs w:val="24"/>
          </w:rPr>
          <w:instrText xml:space="preserve"> SEQ Table \* ARABIC </w:instrText>
        </w:r>
        <w:r w:rsidRPr="001D7170">
          <w:rPr>
            <w:i w:val="0"/>
            <w:iCs w:val="0"/>
            <w:color w:val="000000" w:themeColor="text1"/>
            <w:sz w:val="24"/>
            <w:szCs w:val="24"/>
          </w:rPr>
          <w:fldChar w:fldCharType="separate"/>
        </w:r>
        <w:r w:rsidRPr="001D7170">
          <w:rPr>
            <w:i w:val="0"/>
            <w:iCs w:val="0"/>
            <w:noProof/>
            <w:color w:val="000000" w:themeColor="text1"/>
            <w:sz w:val="24"/>
            <w:szCs w:val="24"/>
          </w:rPr>
          <w:t>1</w:t>
        </w:r>
        <w:r w:rsidRPr="001D7170">
          <w:rPr>
            <w:i w:val="0"/>
            <w:iCs w:val="0"/>
            <w:color w:val="000000" w:themeColor="text1"/>
            <w:sz w:val="24"/>
            <w:szCs w:val="24"/>
          </w:rPr>
          <w:fldChar w:fldCharType="end"/>
        </w:r>
        <w:r w:rsidRPr="001D7170">
          <w:rPr>
            <w:i w:val="0"/>
            <w:iCs w:val="0"/>
            <w:color w:val="000000" w:themeColor="text1"/>
            <w:sz w:val="24"/>
            <w:szCs w:val="24"/>
          </w:rPr>
          <w:t xml:space="preserve"> Classifications and brief descriptions for the six listed categories of the IUCN Protected Area Categories System according to Dudley et al. (2013), and inferred protection for coral reefs. </w:t>
        </w:r>
      </w:ins>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337"/>
        <w:gridCol w:w="2337"/>
        <w:gridCol w:w="2338"/>
        <w:gridCol w:w="2338"/>
      </w:tblGrid>
      <w:tr w:rsidR="00425B43" w:rsidRPr="00F1107A" w14:paraId="7974DEF7" w14:textId="77777777" w:rsidTr="00445CC6">
        <w:trPr>
          <w:ins w:id="392" w:author="Derek Tittensor" w:date="2022-03-23T22:13:00Z"/>
        </w:trPr>
        <w:tc>
          <w:tcPr>
            <w:tcW w:w="9350" w:type="dxa"/>
            <w:gridSpan w:val="4"/>
          </w:tcPr>
          <w:p w14:paraId="79CE4689" w14:textId="77777777" w:rsidR="00425B43" w:rsidRDefault="00425B43" w:rsidP="00445CC6">
            <w:pPr>
              <w:jc w:val="center"/>
              <w:rPr>
                <w:ins w:id="393" w:author="Derek Tittensor" w:date="2022-03-23T22:13:00Z"/>
              </w:rPr>
            </w:pPr>
            <w:ins w:id="394" w:author="Derek Tittensor" w:date="2022-03-23T22:13:00Z">
              <w:r>
                <w:t>IUCN Protected Area Categories System</w:t>
              </w:r>
            </w:ins>
          </w:p>
        </w:tc>
      </w:tr>
      <w:tr w:rsidR="00425B43" w14:paraId="4C2E9C73" w14:textId="77777777" w:rsidTr="00445CC6">
        <w:trPr>
          <w:ins w:id="395" w:author="Derek Tittensor" w:date="2022-03-23T22:13:00Z"/>
        </w:trPr>
        <w:tc>
          <w:tcPr>
            <w:tcW w:w="2337" w:type="dxa"/>
            <w:tcBorders>
              <w:bottom w:val="single" w:sz="4" w:space="0" w:color="auto"/>
            </w:tcBorders>
          </w:tcPr>
          <w:p w14:paraId="139AAAD6" w14:textId="77777777" w:rsidR="00425B43" w:rsidRDefault="00425B43" w:rsidP="00445CC6">
            <w:pPr>
              <w:rPr>
                <w:ins w:id="396" w:author="Derek Tittensor" w:date="2022-03-23T22:13:00Z"/>
              </w:rPr>
            </w:pPr>
            <w:ins w:id="397" w:author="Derek Tittensor" w:date="2022-03-23T22:13:00Z">
              <w:r w:rsidRPr="001D5F78">
                <w:rPr>
                  <w:b/>
                  <w:bCs/>
                </w:rPr>
                <w:t xml:space="preserve">Category: </w:t>
              </w:r>
            </w:ins>
          </w:p>
        </w:tc>
        <w:tc>
          <w:tcPr>
            <w:tcW w:w="2337" w:type="dxa"/>
            <w:tcBorders>
              <w:bottom w:val="single" w:sz="4" w:space="0" w:color="auto"/>
            </w:tcBorders>
          </w:tcPr>
          <w:p w14:paraId="2F988605" w14:textId="77777777" w:rsidR="00425B43" w:rsidRDefault="00425B43" w:rsidP="00445CC6">
            <w:pPr>
              <w:rPr>
                <w:ins w:id="398" w:author="Derek Tittensor" w:date="2022-03-23T22:13:00Z"/>
              </w:rPr>
            </w:pPr>
            <w:ins w:id="399" w:author="Derek Tittensor" w:date="2022-03-23T22:13:00Z">
              <w:r w:rsidRPr="001D5F78">
                <w:rPr>
                  <w:b/>
                  <w:bCs/>
                </w:rPr>
                <w:t xml:space="preserve">Classification: </w:t>
              </w:r>
            </w:ins>
          </w:p>
        </w:tc>
        <w:tc>
          <w:tcPr>
            <w:tcW w:w="2338" w:type="dxa"/>
            <w:tcBorders>
              <w:bottom w:val="single" w:sz="4" w:space="0" w:color="auto"/>
            </w:tcBorders>
          </w:tcPr>
          <w:p w14:paraId="095A4317" w14:textId="77777777" w:rsidR="00425B43" w:rsidRDefault="00425B43" w:rsidP="00445CC6">
            <w:pPr>
              <w:rPr>
                <w:ins w:id="400" w:author="Derek Tittensor" w:date="2022-03-23T22:13:00Z"/>
              </w:rPr>
            </w:pPr>
            <w:ins w:id="401" w:author="Derek Tittensor" w:date="2022-03-23T22:13:00Z">
              <w:r>
                <w:rPr>
                  <w:b/>
                  <w:bCs/>
                </w:rPr>
                <w:t xml:space="preserve">Description: </w:t>
              </w:r>
            </w:ins>
          </w:p>
        </w:tc>
        <w:tc>
          <w:tcPr>
            <w:tcW w:w="2338" w:type="dxa"/>
            <w:tcBorders>
              <w:bottom w:val="single" w:sz="4" w:space="0" w:color="auto"/>
            </w:tcBorders>
          </w:tcPr>
          <w:p w14:paraId="66CC7197" w14:textId="77777777" w:rsidR="00425B43" w:rsidRDefault="00425B43" w:rsidP="00445CC6">
            <w:pPr>
              <w:rPr>
                <w:ins w:id="402" w:author="Derek Tittensor" w:date="2022-03-23T22:13:00Z"/>
              </w:rPr>
            </w:pPr>
            <w:ins w:id="403" w:author="Derek Tittensor" w:date="2022-03-23T22:13:00Z">
              <w:r>
                <w:rPr>
                  <w:b/>
                  <w:bCs/>
                </w:rPr>
                <w:t xml:space="preserve">Inferred protection for coral reefs: </w:t>
              </w:r>
            </w:ins>
          </w:p>
        </w:tc>
      </w:tr>
      <w:tr w:rsidR="00425B43" w:rsidRPr="00F1107A" w14:paraId="089758B6" w14:textId="77777777" w:rsidTr="00445CC6">
        <w:trPr>
          <w:ins w:id="404" w:author="Derek Tittensor" w:date="2022-03-23T22:13:00Z"/>
        </w:trPr>
        <w:tc>
          <w:tcPr>
            <w:tcW w:w="2337" w:type="dxa"/>
            <w:tcBorders>
              <w:bottom w:val="nil"/>
            </w:tcBorders>
          </w:tcPr>
          <w:p w14:paraId="3334C584" w14:textId="77777777" w:rsidR="00425B43" w:rsidRDefault="00425B43" w:rsidP="00445CC6">
            <w:pPr>
              <w:rPr>
                <w:ins w:id="405" w:author="Derek Tittensor" w:date="2022-03-23T22:13:00Z"/>
              </w:rPr>
            </w:pPr>
            <w:ins w:id="406" w:author="Derek Tittensor" w:date="2022-03-23T22:13:00Z">
              <w:r>
                <w:t xml:space="preserve">Ia. </w:t>
              </w:r>
            </w:ins>
          </w:p>
        </w:tc>
        <w:tc>
          <w:tcPr>
            <w:tcW w:w="2337" w:type="dxa"/>
            <w:tcBorders>
              <w:bottom w:val="nil"/>
            </w:tcBorders>
          </w:tcPr>
          <w:p w14:paraId="0A8A1559" w14:textId="77777777" w:rsidR="00425B43" w:rsidRDefault="00425B43" w:rsidP="00445CC6">
            <w:pPr>
              <w:rPr>
                <w:ins w:id="407" w:author="Derek Tittensor" w:date="2022-03-23T22:13:00Z"/>
              </w:rPr>
            </w:pPr>
            <w:ins w:id="408" w:author="Derek Tittensor" w:date="2022-03-23T22:13:00Z">
              <w:r>
                <w:t>Strict Nature Reserves</w:t>
              </w:r>
            </w:ins>
          </w:p>
        </w:tc>
        <w:tc>
          <w:tcPr>
            <w:tcW w:w="2338" w:type="dxa"/>
            <w:tcBorders>
              <w:bottom w:val="nil"/>
            </w:tcBorders>
          </w:tcPr>
          <w:p w14:paraId="6E61BA3E" w14:textId="77777777" w:rsidR="00425B43" w:rsidRPr="00CC0F82" w:rsidRDefault="00425B43" w:rsidP="00445CC6">
            <w:pPr>
              <w:rPr>
                <w:ins w:id="409" w:author="Derek Tittensor" w:date="2022-03-23T22:13:00Z"/>
              </w:rPr>
            </w:pPr>
            <w:ins w:id="410" w:author="Derek Tittensor" w:date="2022-03-23T22:13:00Z">
              <w:r w:rsidRPr="00CC0F82">
                <w:t xml:space="preserve">Areas </w:t>
              </w:r>
              <w:r>
                <w:t xml:space="preserve">considered high risk </w:t>
              </w:r>
              <w:r w:rsidRPr="00CC0F82">
                <w:t xml:space="preserve">for either species, </w:t>
              </w:r>
              <w:proofErr w:type="gramStart"/>
              <w:r w:rsidRPr="00CC0F82">
                <w:t>ecosystems</w:t>
              </w:r>
              <w:proofErr w:type="gramEnd"/>
              <w:r w:rsidRPr="00CC0F82">
                <w:t xml:space="preserve"> or geographic features. </w:t>
              </w:r>
            </w:ins>
          </w:p>
          <w:p w14:paraId="3632BE3B" w14:textId="77777777" w:rsidR="00425B43" w:rsidRPr="00CC0F82" w:rsidRDefault="00425B43" w:rsidP="00445CC6">
            <w:pPr>
              <w:rPr>
                <w:ins w:id="411" w:author="Derek Tittensor" w:date="2022-03-23T22:13:00Z"/>
              </w:rPr>
            </w:pPr>
            <w:ins w:id="412" w:author="Derek Tittensor" w:date="2022-03-23T22:13:00Z">
              <w:r w:rsidRPr="00CC0F82">
                <w:t>Involve little to no human intervention</w:t>
              </w:r>
            </w:ins>
          </w:p>
          <w:p w14:paraId="53B8B1E0" w14:textId="77777777" w:rsidR="00425B43" w:rsidRPr="00CC0F82" w:rsidRDefault="00425B43" w:rsidP="00445CC6">
            <w:pPr>
              <w:jc w:val="both"/>
              <w:rPr>
                <w:ins w:id="413" w:author="Derek Tittensor" w:date="2022-03-23T22:13:00Z"/>
              </w:rPr>
            </w:pPr>
            <w:ins w:id="414" w:author="Derek Tittensor" w:date="2022-03-23T22:13:00Z">
              <w:r w:rsidRPr="00CC0F82">
                <w:lastRenderedPageBreak/>
                <w:t xml:space="preserve">They maintain natural values, protect some the Earth’s rarest </w:t>
              </w:r>
              <w:proofErr w:type="gramStart"/>
              <w:r w:rsidRPr="00CC0F82">
                <w:t>richness</w:t>
              </w:r>
              <w:proofErr w:type="gramEnd"/>
              <w:r w:rsidRPr="00CC0F82">
                <w:t xml:space="preserve"> and provide ideal locations for assessing the effects of human impacts. </w:t>
              </w:r>
            </w:ins>
          </w:p>
        </w:tc>
        <w:tc>
          <w:tcPr>
            <w:tcW w:w="2338" w:type="dxa"/>
            <w:tcBorders>
              <w:bottom w:val="nil"/>
            </w:tcBorders>
          </w:tcPr>
          <w:p w14:paraId="6F8CD369" w14:textId="77777777" w:rsidR="00425B43" w:rsidRDefault="00425B43" w:rsidP="00445CC6">
            <w:pPr>
              <w:jc w:val="both"/>
              <w:rPr>
                <w:ins w:id="415" w:author="Derek Tittensor" w:date="2022-03-23T22:13:00Z"/>
              </w:rPr>
            </w:pPr>
            <w:ins w:id="416" w:author="Derek Tittensor" w:date="2022-03-23T22:13:00Z">
              <w:r>
                <w:lastRenderedPageBreak/>
                <w:t xml:space="preserve">Reefs would suffer very little from non-climate anthropogenic disturbance and would be highly protected. </w:t>
              </w:r>
            </w:ins>
          </w:p>
        </w:tc>
      </w:tr>
      <w:tr w:rsidR="00425B43" w:rsidRPr="00F1107A" w14:paraId="7BDE0533" w14:textId="77777777" w:rsidTr="00445CC6">
        <w:trPr>
          <w:ins w:id="417" w:author="Derek Tittensor" w:date="2022-03-23T22:13:00Z"/>
        </w:trPr>
        <w:tc>
          <w:tcPr>
            <w:tcW w:w="2337" w:type="dxa"/>
            <w:tcBorders>
              <w:top w:val="nil"/>
              <w:bottom w:val="nil"/>
            </w:tcBorders>
          </w:tcPr>
          <w:p w14:paraId="3132F172" w14:textId="77777777" w:rsidR="00425B43" w:rsidRDefault="00425B43" w:rsidP="00445CC6">
            <w:pPr>
              <w:rPr>
                <w:ins w:id="418" w:author="Derek Tittensor" w:date="2022-03-23T22:13:00Z"/>
              </w:rPr>
            </w:pPr>
            <w:ins w:id="419" w:author="Derek Tittensor" w:date="2022-03-23T22:13:00Z">
              <w:r>
                <w:lastRenderedPageBreak/>
                <w:t xml:space="preserve">Ib. </w:t>
              </w:r>
            </w:ins>
          </w:p>
        </w:tc>
        <w:tc>
          <w:tcPr>
            <w:tcW w:w="2337" w:type="dxa"/>
            <w:tcBorders>
              <w:top w:val="nil"/>
              <w:bottom w:val="nil"/>
            </w:tcBorders>
          </w:tcPr>
          <w:p w14:paraId="0A656627" w14:textId="77777777" w:rsidR="00425B43" w:rsidRDefault="00425B43" w:rsidP="00445CC6">
            <w:pPr>
              <w:rPr>
                <w:ins w:id="420" w:author="Derek Tittensor" w:date="2022-03-23T22:13:00Z"/>
              </w:rPr>
            </w:pPr>
            <w:ins w:id="421" w:author="Derek Tittensor" w:date="2022-03-23T22:13:00Z">
              <w:r>
                <w:t>Wilderness Area</w:t>
              </w:r>
            </w:ins>
          </w:p>
        </w:tc>
        <w:tc>
          <w:tcPr>
            <w:tcW w:w="2338" w:type="dxa"/>
            <w:tcBorders>
              <w:top w:val="nil"/>
              <w:bottom w:val="nil"/>
            </w:tcBorders>
          </w:tcPr>
          <w:p w14:paraId="6F0CA16F" w14:textId="77777777" w:rsidR="00425B43" w:rsidRDefault="00425B43" w:rsidP="00445CC6">
            <w:pPr>
              <w:jc w:val="both"/>
              <w:rPr>
                <w:ins w:id="422" w:author="Derek Tittensor" w:date="2022-03-23T22:13:00Z"/>
              </w:rPr>
            </w:pPr>
            <w:ins w:id="423" w:author="Derek Tittensor" w:date="2022-03-23T22:13:00Z">
              <w:r>
                <w:t xml:space="preserve">Aim to preserve and protect natural areas that have been relatively undisturbed by human activity, while allowing indigenous communities to maintain customs and benefit from non-material natural resources. </w:t>
              </w:r>
            </w:ins>
          </w:p>
        </w:tc>
        <w:tc>
          <w:tcPr>
            <w:tcW w:w="2338" w:type="dxa"/>
            <w:tcBorders>
              <w:top w:val="nil"/>
              <w:bottom w:val="nil"/>
            </w:tcBorders>
          </w:tcPr>
          <w:p w14:paraId="529A132A" w14:textId="77777777" w:rsidR="00425B43" w:rsidRDefault="00425B43" w:rsidP="00445CC6">
            <w:pPr>
              <w:jc w:val="both"/>
              <w:rPr>
                <w:ins w:id="424" w:author="Derek Tittensor" w:date="2022-03-23T22:13:00Z"/>
              </w:rPr>
            </w:pPr>
            <w:ins w:id="425" w:author="Derek Tittensor" w:date="2022-03-23T22:13:00Z">
              <w:r>
                <w:t xml:space="preserve">Coral reefs located within these areas would have some impacts anthropogenic sources, but practices would be of low intensity, thus posing little threat. </w:t>
              </w:r>
            </w:ins>
          </w:p>
        </w:tc>
      </w:tr>
      <w:tr w:rsidR="00425B43" w:rsidRPr="00F1107A" w14:paraId="2EA6192A" w14:textId="77777777" w:rsidTr="00445CC6">
        <w:trPr>
          <w:ins w:id="426" w:author="Derek Tittensor" w:date="2022-03-23T22:13:00Z"/>
        </w:trPr>
        <w:tc>
          <w:tcPr>
            <w:tcW w:w="2337" w:type="dxa"/>
            <w:tcBorders>
              <w:top w:val="nil"/>
              <w:bottom w:val="nil"/>
            </w:tcBorders>
          </w:tcPr>
          <w:p w14:paraId="0F7A78A8" w14:textId="77777777" w:rsidR="00425B43" w:rsidRDefault="00425B43" w:rsidP="00445CC6">
            <w:pPr>
              <w:jc w:val="both"/>
              <w:rPr>
                <w:ins w:id="427" w:author="Derek Tittensor" w:date="2022-03-23T22:13:00Z"/>
              </w:rPr>
            </w:pPr>
            <w:ins w:id="428" w:author="Derek Tittensor" w:date="2022-03-23T22:13:00Z">
              <w:r>
                <w:t xml:space="preserve">II. </w:t>
              </w:r>
            </w:ins>
          </w:p>
        </w:tc>
        <w:tc>
          <w:tcPr>
            <w:tcW w:w="2337" w:type="dxa"/>
            <w:tcBorders>
              <w:top w:val="nil"/>
              <w:bottom w:val="nil"/>
            </w:tcBorders>
          </w:tcPr>
          <w:p w14:paraId="687373B6" w14:textId="77777777" w:rsidR="00425B43" w:rsidRDefault="00425B43" w:rsidP="00445CC6">
            <w:pPr>
              <w:jc w:val="both"/>
              <w:rPr>
                <w:ins w:id="429" w:author="Derek Tittensor" w:date="2022-03-23T22:13:00Z"/>
              </w:rPr>
            </w:pPr>
            <w:ins w:id="430" w:author="Derek Tittensor" w:date="2022-03-23T22:13:00Z">
              <w:r>
                <w:t>National Park</w:t>
              </w:r>
            </w:ins>
          </w:p>
        </w:tc>
        <w:tc>
          <w:tcPr>
            <w:tcW w:w="2338" w:type="dxa"/>
            <w:tcBorders>
              <w:top w:val="nil"/>
              <w:bottom w:val="nil"/>
            </w:tcBorders>
          </w:tcPr>
          <w:p w14:paraId="302AED2D" w14:textId="77777777" w:rsidR="00425B43" w:rsidRDefault="00425B43" w:rsidP="00445CC6">
            <w:pPr>
              <w:jc w:val="both"/>
              <w:rPr>
                <w:ins w:id="431" w:author="Derek Tittensor" w:date="2022-03-23T22:13:00Z"/>
              </w:rPr>
            </w:pPr>
            <w:ins w:id="432" w:author="Derek Tittensor" w:date="2022-03-23T22:13:00Z">
              <w:r>
                <w:t xml:space="preserve">National parks are vast, largely natural areas, that aim to protect ecological processes while promoting educational, </w:t>
              </w:r>
              <w:proofErr w:type="gramStart"/>
              <w:r>
                <w:t>recreational</w:t>
              </w:r>
              <w:proofErr w:type="gramEnd"/>
              <w:r>
                <w:t xml:space="preserve"> and cultural connections between humans and nature. </w:t>
              </w:r>
            </w:ins>
          </w:p>
        </w:tc>
        <w:tc>
          <w:tcPr>
            <w:tcW w:w="2338" w:type="dxa"/>
            <w:tcBorders>
              <w:top w:val="nil"/>
              <w:bottom w:val="nil"/>
            </w:tcBorders>
          </w:tcPr>
          <w:p w14:paraId="79D9ABF0" w14:textId="77777777" w:rsidR="00425B43" w:rsidRDefault="00425B43" w:rsidP="00445CC6">
            <w:pPr>
              <w:jc w:val="both"/>
              <w:rPr>
                <w:ins w:id="433" w:author="Derek Tittensor" w:date="2022-03-23T22:13:00Z"/>
              </w:rPr>
            </w:pPr>
            <w:ins w:id="434" w:author="Derek Tittensor" w:date="2022-03-23T22:13:00Z">
              <w:r>
                <w:t xml:space="preserve">Reefs may attract more human activity, and potentially be impacted but this may be through sustainable, economic activities, such as ecotourism. </w:t>
              </w:r>
            </w:ins>
          </w:p>
        </w:tc>
      </w:tr>
      <w:tr w:rsidR="00425B43" w:rsidRPr="00F1107A" w14:paraId="184FCB20" w14:textId="77777777" w:rsidTr="00445CC6">
        <w:trPr>
          <w:ins w:id="435" w:author="Derek Tittensor" w:date="2022-03-23T22:13:00Z"/>
        </w:trPr>
        <w:tc>
          <w:tcPr>
            <w:tcW w:w="2337" w:type="dxa"/>
            <w:tcBorders>
              <w:top w:val="nil"/>
              <w:bottom w:val="nil"/>
            </w:tcBorders>
          </w:tcPr>
          <w:p w14:paraId="35202737" w14:textId="77777777" w:rsidR="00425B43" w:rsidRDefault="00425B43" w:rsidP="00445CC6">
            <w:pPr>
              <w:jc w:val="both"/>
              <w:rPr>
                <w:ins w:id="436" w:author="Derek Tittensor" w:date="2022-03-23T22:13:00Z"/>
              </w:rPr>
            </w:pPr>
            <w:ins w:id="437" w:author="Derek Tittensor" w:date="2022-03-23T22:13:00Z">
              <w:r>
                <w:t>III.</w:t>
              </w:r>
            </w:ins>
          </w:p>
        </w:tc>
        <w:tc>
          <w:tcPr>
            <w:tcW w:w="2337" w:type="dxa"/>
            <w:tcBorders>
              <w:top w:val="nil"/>
              <w:bottom w:val="nil"/>
            </w:tcBorders>
          </w:tcPr>
          <w:p w14:paraId="2D8D4358" w14:textId="77777777" w:rsidR="00425B43" w:rsidRDefault="00425B43" w:rsidP="00445CC6">
            <w:pPr>
              <w:jc w:val="both"/>
              <w:rPr>
                <w:ins w:id="438" w:author="Derek Tittensor" w:date="2022-03-23T22:13:00Z"/>
              </w:rPr>
            </w:pPr>
            <w:ins w:id="439" w:author="Derek Tittensor" w:date="2022-03-23T22:13:00Z">
              <w:r>
                <w:t>Natural Monument or Feature</w:t>
              </w:r>
            </w:ins>
          </w:p>
        </w:tc>
        <w:tc>
          <w:tcPr>
            <w:tcW w:w="2338" w:type="dxa"/>
            <w:tcBorders>
              <w:top w:val="nil"/>
              <w:bottom w:val="nil"/>
            </w:tcBorders>
          </w:tcPr>
          <w:p w14:paraId="1F5D630F" w14:textId="77777777" w:rsidR="00425B43" w:rsidRDefault="00425B43" w:rsidP="00445CC6">
            <w:pPr>
              <w:jc w:val="both"/>
              <w:rPr>
                <w:ins w:id="440" w:author="Derek Tittensor" w:date="2022-03-23T22:13:00Z"/>
              </w:rPr>
            </w:pPr>
            <w:ins w:id="441" w:author="Derek Tittensor" w:date="2022-03-23T22:13:00Z">
              <w:r>
                <w:t xml:space="preserve">A natural monument or feature is designated to protecting a specific small area that generally brings in a high value. </w:t>
              </w:r>
            </w:ins>
          </w:p>
        </w:tc>
        <w:tc>
          <w:tcPr>
            <w:tcW w:w="2338" w:type="dxa"/>
            <w:tcBorders>
              <w:top w:val="nil"/>
              <w:bottom w:val="nil"/>
            </w:tcBorders>
          </w:tcPr>
          <w:p w14:paraId="5CADF2FD" w14:textId="77777777" w:rsidR="00425B43" w:rsidRDefault="00425B43" w:rsidP="00445CC6">
            <w:pPr>
              <w:jc w:val="both"/>
              <w:rPr>
                <w:ins w:id="442" w:author="Derek Tittensor" w:date="2022-03-23T22:13:00Z"/>
              </w:rPr>
            </w:pPr>
            <w:ins w:id="443" w:author="Derek Tittensor" w:date="2022-03-23T22:13:00Z">
              <w:r>
                <w:t xml:space="preserve">Reefs may attract more human activity, but will typically do </w:t>
              </w:r>
              <w:r w:rsidRPr="00475D78">
                <w:t>so through sustainable, economic activities, such as ecotourism</w:t>
              </w:r>
              <w:r>
                <w:t xml:space="preserve"> for example.</w:t>
              </w:r>
            </w:ins>
          </w:p>
        </w:tc>
      </w:tr>
      <w:tr w:rsidR="00425B43" w:rsidRPr="00F1107A" w14:paraId="17CF4315" w14:textId="77777777" w:rsidTr="00445CC6">
        <w:trPr>
          <w:ins w:id="444" w:author="Derek Tittensor" w:date="2022-03-23T22:13:00Z"/>
        </w:trPr>
        <w:tc>
          <w:tcPr>
            <w:tcW w:w="2337" w:type="dxa"/>
            <w:tcBorders>
              <w:top w:val="nil"/>
              <w:bottom w:val="nil"/>
            </w:tcBorders>
          </w:tcPr>
          <w:p w14:paraId="48303DBA" w14:textId="77777777" w:rsidR="00425B43" w:rsidRDefault="00425B43" w:rsidP="00445CC6">
            <w:pPr>
              <w:jc w:val="both"/>
              <w:rPr>
                <w:ins w:id="445" w:author="Derek Tittensor" w:date="2022-03-23T22:13:00Z"/>
              </w:rPr>
            </w:pPr>
            <w:ins w:id="446" w:author="Derek Tittensor" w:date="2022-03-23T22:13:00Z">
              <w:r>
                <w:t xml:space="preserve">IV. </w:t>
              </w:r>
            </w:ins>
          </w:p>
        </w:tc>
        <w:tc>
          <w:tcPr>
            <w:tcW w:w="2337" w:type="dxa"/>
            <w:tcBorders>
              <w:top w:val="nil"/>
              <w:bottom w:val="nil"/>
            </w:tcBorders>
          </w:tcPr>
          <w:p w14:paraId="7DBCDDC3" w14:textId="77777777" w:rsidR="00425B43" w:rsidRDefault="00425B43" w:rsidP="00445CC6">
            <w:pPr>
              <w:jc w:val="both"/>
              <w:rPr>
                <w:ins w:id="447" w:author="Derek Tittensor" w:date="2022-03-23T22:13:00Z"/>
              </w:rPr>
            </w:pPr>
            <w:ins w:id="448" w:author="Derek Tittensor" w:date="2022-03-23T22:13:00Z">
              <w:r>
                <w:t>Habitat/Species Management Area</w:t>
              </w:r>
            </w:ins>
          </w:p>
        </w:tc>
        <w:tc>
          <w:tcPr>
            <w:tcW w:w="2338" w:type="dxa"/>
            <w:tcBorders>
              <w:top w:val="nil"/>
              <w:bottom w:val="nil"/>
            </w:tcBorders>
          </w:tcPr>
          <w:p w14:paraId="51946FD5" w14:textId="77777777" w:rsidR="00425B43" w:rsidRDefault="00425B43" w:rsidP="00445CC6">
            <w:pPr>
              <w:jc w:val="both"/>
              <w:rPr>
                <w:ins w:id="449" w:author="Derek Tittensor" w:date="2022-03-23T22:13:00Z"/>
              </w:rPr>
            </w:pPr>
            <w:ins w:id="450" w:author="Derek Tittensor" w:date="2022-03-23T22:13:00Z">
              <w:r>
                <w:t xml:space="preserve">Areas that are actively monitored and adapted </w:t>
              </w:r>
              <w:proofErr w:type="gramStart"/>
              <w:r>
                <w:t>in order to</w:t>
              </w:r>
              <w:proofErr w:type="gramEnd"/>
              <w:r>
                <w:t xml:space="preserve"> effectively protect key areas or species. </w:t>
              </w:r>
            </w:ins>
          </w:p>
        </w:tc>
        <w:tc>
          <w:tcPr>
            <w:tcW w:w="2338" w:type="dxa"/>
            <w:tcBorders>
              <w:top w:val="nil"/>
              <w:bottom w:val="nil"/>
            </w:tcBorders>
          </w:tcPr>
          <w:p w14:paraId="46933118" w14:textId="77777777" w:rsidR="00425B43" w:rsidRDefault="00425B43" w:rsidP="00445CC6">
            <w:pPr>
              <w:jc w:val="both"/>
              <w:rPr>
                <w:ins w:id="451" w:author="Derek Tittensor" w:date="2022-03-23T22:13:00Z"/>
              </w:rPr>
            </w:pPr>
            <w:ins w:id="452" w:author="Derek Tittensor" w:date="2022-03-23T22:13:00Z">
              <w:r>
                <w:t xml:space="preserve">Reefs located within these areas may have differing levels of protection for specific species or habitats, depending on the management regime, </w:t>
              </w:r>
              <w:r>
                <w:lastRenderedPageBreak/>
                <w:t xml:space="preserve">and use intensities may be higher. </w:t>
              </w:r>
            </w:ins>
          </w:p>
        </w:tc>
      </w:tr>
      <w:tr w:rsidR="00425B43" w:rsidRPr="00F1107A" w14:paraId="67E1F8DD" w14:textId="77777777" w:rsidTr="00445CC6">
        <w:trPr>
          <w:ins w:id="453" w:author="Derek Tittensor" w:date="2022-03-23T22:13:00Z"/>
        </w:trPr>
        <w:tc>
          <w:tcPr>
            <w:tcW w:w="2337" w:type="dxa"/>
            <w:tcBorders>
              <w:top w:val="nil"/>
              <w:bottom w:val="nil"/>
            </w:tcBorders>
          </w:tcPr>
          <w:p w14:paraId="054D3C8C" w14:textId="77777777" w:rsidR="00425B43" w:rsidRDefault="00425B43" w:rsidP="00445CC6">
            <w:pPr>
              <w:jc w:val="both"/>
              <w:rPr>
                <w:ins w:id="454" w:author="Derek Tittensor" w:date="2022-03-23T22:13:00Z"/>
              </w:rPr>
            </w:pPr>
            <w:ins w:id="455" w:author="Derek Tittensor" w:date="2022-03-23T22:13:00Z">
              <w:r>
                <w:lastRenderedPageBreak/>
                <w:t xml:space="preserve">V. </w:t>
              </w:r>
            </w:ins>
          </w:p>
        </w:tc>
        <w:tc>
          <w:tcPr>
            <w:tcW w:w="2337" w:type="dxa"/>
            <w:tcBorders>
              <w:top w:val="nil"/>
              <w:bottom w:val="nil"/>
            </w:tcBorders>
          </w:tcPr>
          <w:p w14:paraId="7F187802" w14:textId="77777777" w:rsidR="00425B43" w:rsidRDefault="00425B43" w:rsidP="00445CC6">
            <w:pPr>
              <w:jc w:val="both"/>
              <w:rPr>
                <w:ins w:id="456" w:author="Derek Tittensor" w:date="2022-03-23T22:13:00Z"/>
              </w:rPr>
            </w:pPr>
            <w:ins w:id="457" w:author="Derek Tittensor" w:date="2022-03-23T22:13:00Z">
              <w:r>
                <w:t>Protected Landscape/Seascape</w:t>
              </w:r>
            </w:ins>
          </w:p>
        </w:tc>
        <w:tc>
          <w:tcPr>
            <w:tcW w:w="2338" w:type="dxa"/>
            <w:tcBorders>
              <w:top w:val="nil"/>
              <w:bottom w:val="nil"/>
            </w:tcBorders>
          </w:tcPr>
          <w:p w14:paraId="68C0EAEC" w14:textId="77777777" w:rsidR="00425B43" w:rsidRDefault="00425B43" w:rsidP="00445CC6">
            <w:pPr>
              <w:jc w:val="both"/>
              <w:rPr>
                <w:ins w:id="458" w:author="Derek Tittensor" w:date="2022-03-23T22:13:00Z"/>
              </w:rPr>
            </w:pPr>
            <w:ins w:id="459" w:author="Derek Tittensor" w:date="2022-03-23T22:13:00Z">
              <w:r>
                <w:t xml:space="preserve">Protected landscape/seascapes have a goal of protecting areas that maintain biodiversity conservation while promoting a sustainable use or enjoyment of the natural environment. </w:t>
              </w:r>
            </w:ins>
          </w:p>
        </w:tc>
        <w:tc>
          <w:tcPr>
            <w:tcW w:w="2338" w:type="dxa"/>
            <w:tcBorders>
              <w:top w:val="nil"/>
              <w:bottom w:val="nil"/>
            </w:tcBorders>
          </w:tcPr>
          <w:p w14:paraId="4C0145DC" w14:textId="77777777" w:rsidR="00425B43" w:rsidRDefault="00425B43" w:rsidP="00445CC6">
            <w:pPr>
              <w:jc w:val="both"/>
              <w:rPr>
                <w:ins w:id="460" w:author="Derek Tittensor" w:date="2022-03-23T22:13:00Z"/>
              </w:rPr>
            </w:pPr>
            <w:ins w:id="461" w:author="Derek Tittensor" w:date="2022-03-23T22:13:00Z">
              <w:r>
                <w:t xml:space="preserve">Reefs located within protected seascapes may suffer from high levels of human use, especially through extensive recreational and cultural use. </w:t>
              </w:r>
            </w:ins>
          </w:p>
        </w:tc>
      </w:tr>
      <w:tr w:rsidR="00425B43" w:rsidRPr="00F1107A" w14:paraId="300518AA" w14:textId="77777777" w:rsidTr="00445CC6">
        <w:trPr>
          <w:ins w:id="462" w:author="Derek Tittensor" w:date="2022-03-23T22:13:00Z"/>
        </w:trPr>
        <w:tc>
          <w:tcPr>
            <w:tcW w:w="2337" w:type="dxa"/>
            <w:tcBorders>
              <w:top w:val="nil"/>
            </w:tcBorders>
          </w:tcPr>
          <w:p w14:paraId="63151E5C" w14:textId="77777777" w:rsidR="00425B43" w:rsidRDefault="00425B43" w:rsidP="00445CC6">
            <w:pPr>
              <w:jc w:val="both"/>
              <w:rPr>
                <w:ins w:id="463" w:author="Derek Tittensor" w:date="2022-03-23T22:13:00Z"/>
              </w:rPr>
            </w:pPr>
            <w:ins w:id="464" w:author="Derek Tittensor" w:date="2022-03-23T22:13:00Z">
              <w:r>
                <w:t xml:space="preserve">VI. </w:t>
              </w:r>
            </w:ins>
          </w:p>
        </w:tc>
        <w:tc>
          <w:tcPr>
            <w:tcW w:w="2337" w:type="dxa"/>
            <w:tcBorders>
              <w:top w:val="nil"/>
            </w:tcBorders>
          </w:tcPr>
          <w:p w14:paraId="3C3A94BA" w14:textId="77777777" w:rsidR="00425B43" w:rsidRDefault="00425B43" w:rsidP="00445CC6">
            <w:pPr>
              <w:jc w:val="both"/>
              <w:rPr>
                <w:ins w:id="465" w:author="Derek Tittensor" w:date="2022-03-23T22:13:00Z"/>
              </w:rPr>
            </w:pPr>
            <w:ins w:id="466" w:author="Derek Tittensor" w:date="2022-03-23T22:13:00Z">
              <w:r>
                <w:t>Protected Area with sustainable use of natural resources</w:t>
              </w:r>
            </w:ins>
          </w:p>
        </w:tc>
        <w:tc>
          <w:tcPr>
            <w:tcW w:w="2338" w:type="dxa"/>
            <w:tcBorders>
              <w:top w:val="nil"/>
            </w:tcBorders>
          </w:tcPr>
          <w:p w14:paraId="2E686D3A" w14:textId="77777777" w:rsidR="00425B43" w:rsidRDefault="00425B43" w:rsidP="00445CC6">
            <w:pPr>
              <w:jc w:val="both"/>
              <w:rPr>
                <w:ins w:id="467" w:author="Derek Tittensor" w:date="2022-03-23T22:13:00Z"/>
              </w:rPr>
            </w:pPr>
            <w:ins w:id="468" w:author="Derek Tittensor" w:date="2022-03-23T22:13:00Z">
              <w:r>
                <w:t xml:space="preserve">Aims at protecting large scale natural ecosystems that can be used at a low-scale industrial level. They promote the sustainable use of natural resources for economic benefits to local communities. </w:t>
              </w:r>
            </w:ins>
          </w:p>
        </w:tc>
        <w:tc>
          <w:tcPr>
            <w:tcW w:w="2338" w:type="dxa"/>
            <w:tcBorders>
              <w:top w:val="nil"/>
            </w:tcBorders>
          </w:tcPr>
          <w:p w14:paraId="773312BF" w14:textId="77777777" w:rsidR="00425B43" w:rsidRDefault="00425B43" w:rsidP="00445CC6">
            <w:pPr>
              <w:jc w:val="both"/>
              <w:rPr>
                <w:ins w:id="469" w:author="Derek Tittensor" w:date="2022-03-23T22:13:00Z"/>
              </w:rPr>
            </w:pPr>
            <w:ins w:id="470" w:author="Derek Tittensor" w:date="2022-03-23T22:13:00Z">
              <w:r>
                <w:t xml:space="preserve">Reefs located in these areas may have higher levels of human use, and hence likely the highest level of anthropogenic disturbance of all seven categories. </w:t>
              </w:r>
            </w:ins>
          </w:p>
          <w:p w14:paraId="7D6330EE" w14:textId="77777777" w:rsidR="00425B43" w:rsidRDefault="00425B43" w:rsidP="00445CC6">
            <w:pPr>
              <w:jc w:val="both"/>
              <w:rPr>
                <w:ins w:id="471" w:author="Derek Tittensor" w:date="2022-03-23T22:13:00Z"/>
              </w:rPr>
            </w:pPr>
          </w:p>
          <w:p w14:paraId="61590AED" w14:textId="77777777" w:rsidR="00425B43" w:rsidRDefault="00425B43" w:rsidP="00445CC6">
            <w:pPr>
              <w:jc w:val="both"/>
              <w:rPr>
                <w:ins w:id="472" w:author="Derek Tittensor" w:date="2022-03-23T22:13:00Z"/>
              </w:rPr>
            </w:pPr>
            <w:commentRangeStart w:id="473"/>
            <w:commentRangeStart w:id="474"/>
            <w:ins w:id="475" w:author="Derek Tittensor" w:date="2022-03-23T22:13:00Z">
              <w:r w:rsidRPr="001D7170">
                <w:rPr>
                  <w:highlight w:val="yellow"/>
                </w:rPr>
                <w:t>NEED TO DISCUSS ALL OF THESE FURTHER</w:t>
              </w:r>
              <w:commentRangeEnd w:id="473"/>
              <w:r>
                <w:rPr>
                  <w:rStyle w:val="CommentReference"/>
                  <w:rFonts w:asciiTheme="minorHAnsi" w:eastAsiaTheme="minorHAnsi" w:hAnsiTheme="minorHAnsi" w:cstheme="minorBidi"/>
                  <w:lang w:val="fr-CA"/>
                </w:rPr>
                <w:commentReference w:id="473"/>
              </w:r>
            </w:ins>
            <w:commentRangeEnd w:id="474"/>
            <w:ins w:id="476" w:author="Derek Tittensor" w:date="2022-03-23T22:15:00Z">
              <w:r>
                <w:rPr>
                  <w:rStyle w:val="CommentReference"/>
                  <w:rFonts w:asciiTheme="minorHAnsi" w:eastAsiaTheme="minorHAnsi" w:hAnsiTheme="minorHAnsi" w:cstheme="minorBidi"/>
                  <w:lang w:val="fr-CA"/>
                </w:rPr>
                <w:commentReference w:id="474"/>
              </w:r>
            </w:ins>
          </w:p>
        </w:tc>
      </w:tr>
    </w:tbl>
    <w:p w14:paraId="25C5FFC4" w14:textId="77777777" w:rsidR="00425B43" w:rsidRDefault="00425B43" w:rsidP="00A42AF5">
      <w:pPr>
        <w:spacing w:line="480" w:lineRule="auto"/>
        <w:ind w:firstLine="720"/>
        <w:jc w:val="both"/>
        <w:rPr>
          <w:ins w:id="477" w:author="Derek Tittensor" w:date="2022-03-23T22:11:00Z"/>
        </w:rPr>
      </w:pPr>
    </w:p>
    <w:p w14:paraId="2BB563F9" w14:textId="417BD42D" w:rsidR="00433D27" w:rsidDel="00263851" w:rsidRDefault="00433D27">
      <w:pPr>
        <w:spacing w:line="480" w:lineRule="auto"/>
        <w:ind w:firstLine="720"/>
        <w:jc w:val="both"/>
        <w:rPr>
          <w:del w:id="478" w:author="Emma Bradshaw" w:date="2022-03-11T14:22:00Z"/>
        </w:rPr>
      </w:pPr>
      <w:del w:id="479" w:author="Emma Bradshaw" w:date="2022-03-11T14:22:00Z">
        <w:r w:rsidDel="00C24EC7">
          <w:rPr>
            <w:noProof/>
          </w:rPr>
          <w:drawing>
            <wp:anchor distT="0" distB="0" distL="114300" distR="114300" simplePos="0" relativeHeight="251670528" behindDoc="0" locked="0" layoutInCell="1" allowOverlap="1" wp14:anchorId="3284B659" wp14:editId="111B5846">
              <wp:simplePos x="0" y="0"/>
              <wp:positionH relativeFrom="column">
                <wp:posOffset>-175846</wp:posOffset>
              </wp:positionH>
              <wp:positionV relativeFrom="paragraph">
                <wp:posOffset>389597</wp:posOffset>
              </wp:positionV>
              <wp:extent cx="6376035" cy="3081084"/>
              <wp:effectExtent l="0" t="0" r="0" b="5080"/>
              <wp:wrapThrough wrapText="bothSides">
                <wp:wrapPolygon edited="0">
                  <wp:start x="0" y="0"/>
                  <wp:lineTo x="0" y="21547"/>
                  <wp:lineTo x="21555" y="21547"/>
                  <wp:lineTo x="21555" y="0"/>
                  <wp:lineTo x="0" y="0"/>
                </wp:wrapPolygon>
              </wp:wrapThrough>
              <wp:docPr id="1" name="Picture 1" descr="A picture containing text,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ap, da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76035" cy="3081084"/>
                      </a:xfrm>
                      <a:prstGeom prst="rect">
                        <a:avLst/>
                      </a:prstGeom>
                    </pic:spPr>
                  </pic:pic>
                </a:graphicData>
              </a:graphic>
              <wp14:sizeRelH relativeFrom="page">
                <wp14:pctWidth>0</wp14:pctWidth>
              </wp14:sizeRelH>
              <wp14:sizeRelV relativeFrom="page">
                <wp14:pctHeight>0</wp14:pctHeight>
              </wp14:sizeRelV>
            </wp:anchor>
          </w:drawing>
        </w:r>
      </w:del>
    </w:p>
    <w:p w14:paraId="46878782" w14:textId="586652CD" w:rsidR="00263851" w:rsidRDefault="00263851" w:rsidP="00263851">
      <w:pPr>
        <w:spacing w:line="480" w:lineRule="auto"/>
        <w:jc w:val="both"/>
        <w:rPr>
          <w:ins w:id="480" w:author="Derek Tittensor" w:date="2022-03-23T22:16:00Z"/>
        </w:rPr>
      </w:pPr>
    </w:p>
    <w:p w14:paraId="688374BC" w14:textId="1DD9DC3B" w:rsidR="00263851" w:rsidRPr="00263851" w:rsidRDefault="00263851" w:rsidP="00263851">
      <w:pPr>
        <w:spacing w:line="480" w:lineRule="auto"/>
        <w:jc w:val="both"/>
        <w:rPr>
          <w:ins w:id="481" w:author="Derek Tittensor" w:date="2022-03-23T22:16:00Z"/>
          <w:i/>
          <w:iCs/>
          <w:rPrChange w:id="482" w:author="Derek Tittensor" w:date="2022-03-23T22:16:00Z">
            <w:rPr>
              <w:ins w:id="483" w:author="Derek Tittensor" w:date="2022-03-23T22:16:00Z"/>
            </w:rPr>
          </w:rPrChange>
        </w:rPr>
        <w:pPrChange w:id="484" w:author="Derek Tittensor" w:date="2022-03-23T22:16:00Z">
          <w:pPr>
            <w:spacing w:line="480" w:lineRule="auto"/>
            <w:jc w:val="both"/>
          </w:pPr>
        </w:pPrChange>
      </w:pPr>
      <w:ins w:id="485" w:author="Derek Tittensor" w:date="2022-03-23T22:16:00Z">
        <w:r>
          <w:rPr>
            <w:i/>
            <w:iCs/>
          </w:rPr>
          <w:t>Determining SST and pH thresholds for reefs</w:t>
        </w:r>
      </w:ins>
    </w:p>
    <w:p w14:paraId="61F21FBE" w14:textId="667411E9" w:rsidR="00263851" w:rsidRDefault="00263851" w:rsidP="00263851">
      <w:pPr>
        <w:spacing w:line="480" w:lineRule="auto"/>
        <w:ind w:firstLine="720"/>
        <w:jc w:val="both"/>
        <w:rPr>
          <w:ins w:id="486" w:author="Derek Tittensor" w:date="2022-03-23T22:17:00Z"/>
        </w:rPr>
        <w:pPrChange w:id="487" w:author="Derek Tittensor" w:date="2022-03-23T22:17:00Z">
          <w:pPr>
            <w:spacing w:line="480" w:lineRule="auto"/>
            <w:ind w:firstLine="720"/>
            <w:jc w:val="both"/>
          </w:pPr>
        </w:pPrChange>
      </w:pPr>
      <w:ins w:id="488" w:author="Derek Tittensor" w:date="2022-03-23T22:16:00Z">
        <w:r>
          <w:t xml:space="preserve">HERE YOU NEED TO LAY OUT THE RATIONALE FOR USING SST AND </w:t>
        </w:r>
        <w:proofErr w:type="gramStart"/>
        <w:r>
          <w:t>pH, AND</w:t>
        </w:r>
        <w:proofErr w:type="gramEnd"/>
        <w:r>
          <w:t xml:space="preserve"> EXPLAIN HOW VALUES WERE EXTRA</w:t>
        </w:r>
      </w:ins>
      <w:ins w:id="489" w:author="Derek Tittensor" w:date="2022-03-23T22:17:00Z">
        <w:r>
          <w:t>CTED FROM THE LITERATURE. AT PRESENT IT IS UNCLEAR HOW SST AND PH VALUES ARE ACTUALLY USED IN RELATION TO REEFS.</w:t>
        </w:r>
      </w:ins>
    </w:p>
    <w:p w14:paraId="652760E6" w14:textId="77777777" w:rsidR="00B12296" w:rsidRDefault="00B12296" w:rsidP="00B12296">
      <w:pPr>
        <w:spacing w:line="480" w:lineRule="auto"/>
        <w:ind w:firstLine="720"/>
        <w:jc w:val="both"/>
        <w:rPr>
          <w:ins w:id="490" w:author="Derek Tittensor" w:date="2022-03-23T22:23:00Z"/>
        </w:rPr>
      </w:pPr>
      <w:ins w:id="491" w:author="Derek Tittensor" w:date="2022-03-23T22:23:00Z">
        <w:r>
          <w:t xml:space="preserve">Coral species can display a variety of </w:t>
        </w:r>
        <w:r w:rsidRPr="00DB189B">
          <w:t>upper thermal bleaching threshold</w:t>
        </w:r>
        <w:r>
          <w:t xml:space="preserve">s when exposed to thermal stress. However, </w:t>
        </w:r>
        <w:r w:rsidRPr="00DB189B">
          <w:t xml:space="preserve">it is estimated that most low-latitude tropical reefs </w:t>
        </w:r>
        <w:r>
          <w:t xml:space="preserve">cannot persist beyond a threshold </w:t>
        </w:r>
        <w:r w:rsidRPr="00DB189B">
          <w:t>of 30</w:t>
        </w:r>
        <w:r w:rsidRPr="00DB189B">
          <w:sym w:font="Symbol" w:char="F0B0"/>
        </w:r>
        <w:r w:rsidRPr="00DB189B">
          <w:t xml:space="preserve">C (Wooldridge 2009). </w:t>
        </w:r>
        <w:r>
          <w:t xml:space="preserve">In fact, a study conducted by de Oliveira Soares et al. (2019) on </w:t>
        </w:r>
        <w:proofErr w:type="spellStart"/>
        <w:r>
          <w:t>Scleractinian</w:t>
        </w:r>
        <w:proofErr w:type="spellEnd"/>
        <w:r>
          <w:t xml:space="preserve"> corals in the equatorial waters of Brazil found that approximately 90.9% </w:t>
        </w:r>
        <w:r>
          <w:lastRenderedPageBreak/>
          <w:t xml:space="preserve">of corals experienced strong bleaching in waters that ranged between 26.7º-29.6ºC, suggesting that </w:t>
        </w:r>
        <w:commentRangeStart w:id="492"/>
        <w:r w:rsidRPr="00DB189B">
          <w:t>30</w:t>
        </w:r>
        <w:r w:rsidRPr="00DB189B">
          <w:sym w:font="Symbol" w:char="F0B0"/>
        </w:r>
        <w:r w:rsidRPr="00DB189B">
          <w:t>C</w:t>
        </w:r>
        <w:r>
          <w:t xml:space="preserve"> </w:t>
        </w:r>
        <w:commentRangeEnd w:id="492"/>
        <w:r>
          <w:rPr>
            <w:rStyle w:val="CommentReference"/>
            <w:rFonts w:asciiTheme="minorHAnsi" w:eastAsiaTheme="minorHAnsi" w:hAnsiTheme="minorHAnsi" w:cstheme="minorBidi"/>
            <w:lang w:val="fr-CA"/>
          </w:rPr>
          <w:commentReference w:id="492"/>
        </w:r>
        <w:r>
          <w:t xml:space="preserve">represents a </w:t>
        </w:r>
        <w:proofErr w:type="gramStart"/>
        <w:r>
          <w:t>fairly conservative</w:t>
        </w:r>
        <w:proofErr w:type="gramEnd"/>
        <w:r>
          <w:t xml:space="preserve"> upper thermal threshold. </w:t>
        </w:r>
        <w:commentRangeStart w:id="493"/>
        <w:r>
          <w:t xml:space="preserve">Moreover, most corals in this area already experience higher than average annual SSTs of &gt;26ºC, with a </w:t>
        </w:r>
        <w:commentRangeStart w:id="494"/>
        <w:r>
          <w:t xml:space="preserve">variability </w:t>
        </w:r>
        <w:commentRangeEnd w:id="494"/>
        <w:r>
          <w:rPr>
            <w:rStyle w:val="CommentReference"/>
            <w:rFonts w:asciiTheme="minorHAnsi" w:eastAsiaTheme="minorHAnsi" w:hAnsiTheme="minorHAnsi" w:cstheme="minorBidi"/>
            <w:lang w:val="fr-CA"/>
          </w:rPr>
          <w:commentReference w:id="494"/>
        </w:r>
        <w:r>
          <w:t xml:space="preserve">of 2ºC, and therefore largely represent the upper end of thermal stress that can be endured by </w:t>
        </w:r>
        <w:proofErr w:type="spellStart"/>
        <w:r>
          <w:t>Scleractinian</w:t>
        </w:r>
        <w:proofErr w:type="spellEnd"/>
        <w:r>
          <w:t xml:space="preserve"> coral </w:t>
        </w:r>
        <w:commentRangeEnd w:id="493"/>
        <w:r>
          <w:rPr>
            <w:rStyle w:val="CommentReference"/>
            <w:rFonts w:asciiTheme="minorHAnsi" w:eastAsiaTheme="minorHAnsi" w:hAnsiTheme="minorHAnsi" w:cstheme="minorBidi"/>
            <w:lang w:val="fr-CA"/>
          </w:rPr>
          <w:commentReference w:id="493"/>
        </w:r>
        <w:r>
          <w:t xml:space="preserve">(de Oliveira Soares et al. 2019). </w:t>
        </w:r>
        <w:r w:rsidRPr="00DB189B">
          <w:t xml:space="preserve">Similarly, </w:t>
        </w:r>
        <w:r>
          <w:t>Fabricius et al. (2011) found that the ecological composition of tropical coral reefs is severely compromised as surface ocean pH approaches values below 7.7, corresponding to atmospheric CO</w:t>
        </w:r>
        <w:r>
          <w:rPr>
            <w:vertAlign w:val="subscript"/>
          </w:rPr>
          <w:t>2</w:t>
        </w:r>
        <w:r>
          <w:t xml:space="preserve"> emissions exceeding 750ppm. In addition, Camp et al., (2016) found that coral species subjected to pH levels of 7.8 experienced decreased photosynthesis and calcification rates, regardless of whether they were found in habitats that experience high or low pH variance. </w:t>
        </w:r>
        <w:r w:rsidRPr="007F4A34">
          <w:t xml:space="preserve">Although some </w:t>
        </w:r>
        <w:r>
          <w:t>corals</w:t>
        </w:r>
        <w:r w:rsidRPr="007F4A34">
          <w:t xml:space="preserve"> have the potential to withstand higher SST or lower pH values, the effects of increasing thermal stress and ocean acidity pose a threat to the healthy survival of reefs. </w:t>
        </w:r>
        <w:r>
          <w:t>Given the findings above</w:t>
        </w:r>
        <w:r w:rsidRPr="007F4A34">
          <w:t xml:space="preserve">, </w:t>
        </w:r>
        <w:r>
          <w:t xml:space="preserve">we </w:t>
        </w:r>
        <w:r w:rsidRPr="007F4A34">
          <w:t xml:space="preserve">assume that tropical, shallow-water reefs and aggregates will </w:t>
        </w:r>
        <w:r>
          <w:t xml:space="preserve">be severely </w:t>
        </w:r>
        <w:proofErr w:type="gramStart"/>
        <w:r>
          <w:t>comprised</w:t>
        </w:r>
        <w:proofErr w:type="gramEnd"/>
        <w:r>
          <w:t xml:space="preserve"> and habitat become unsuitable for their persistence when subjected </w:t>
        </w:r>
        <w:r w:rsidRPr="007F4A34">
          <w:t xml:space="preserve">to SST and pH values beyond 30ºC and </w:t>
        </w:r>
        <w:r>
          <w:t xml:space="preserve">below </w:t>
        </w:r>
        <w:r w:rsidRPr="007F4A34">
          <w:t>7.7 respectively (Wooldridge 2009; Fabricius et al. 2011</w:t>
        </w:r>
        <w:r>
          <w:t>). These represent conservative values because… [TRY TO FIND MORE PAPERS SHOWING BAD THINGS HAPPEN BEFORE YOU HIT THESE THRESHOLDS].</w:t>
        </w:r>
      </w:ins>
    </w:p>
    <w:p w14:paraId="692299DD" w14:textId="77777777" w:rsidR="00263851" w:rsidRDefault="00263851">
      <w:pPr>
        <w:spacing w:line="480" w:lineRule="auto"/>
        <w:ind w:firstLine="720"/>
        <w:jc w:val="both"/>
        <w:pPrChange w:id="495" w:author="Emma Bradshaw" w:date="2022-03-11T14:22:00Z">
          <w:pPr>
            <w:spacing w:line="480" w:lineRule="auto"/>
            <w:jc w:val="both"/>
          </w:pPr>
        </w:pPrChange>
      </w:pPr>
    </w:p>
    <w:p w14:paraId="6BCD477E" w14:textId="26A95E6A" w:rsidR="00456DC8" w:rsidDel="006D3B12" w:rsidRDefault="00433D27" w:rsidP="00522E95">
      <w:pPr>
        <w:pStyle w:val="Heading2"/>
        <w:rPr>
          <w:del w:id="496" w:author="Emma Bradshaw" w:date="2022-03-11T14:22:00Z"/>
          <w:color w:val="auto"/>
          <w:sz w:val="24"/>
          <w:szCs w:val="24"/>
        </w:rPr>
      </w:pPr>
      <w:del w:id="497" w:author="Emma Bradshaw" w:date="2022-03-11T14:22:00Z">
        <w:r w:rsidRPr="0064179C" w:rsidDel="00C24EC7">
          <w:rPr>
            <w:color w:val="auto"/>
            <w:sz w:val="24"/>
            <w:szCs w:val="24"/>
          </w:rPr>
          <w:delText xml:space="preserve">Figure </w:delText>
        </w:r>
        <w:r w:rsidR="008B51A1" w:rsidDel="00C24EC7">
          <w:rPr>
            <w:color w:val="auto"/>
            <w:sz w:val="24"/>
            <w:szCs w:val="24"/>
          </w:rPr>
          <w:delText>1</w:delText>
        </w:r>
        <w:r w:rsidRPr="0064179C" w:rsidDel="00C24EC7">
          <w:rPr>
            <w:color w:val="auto"/>
            <w:sz w:val="24"/>
            <w:szCs w:val="24"/>
          </w:rPr>
          <w:delText xml:space="preserve"> Map of the global distribution of </w:delText>
        </w:r>
        <w:r w:rsidR="00E83FA0" w:rsidDel="00C24EC7">
          <w:rPr>
            <w:color w:val="auto"/>
            <w:sz w:val="24"/>
            <w:szCs w:val="24"/>
          </w:rPr>
          <w:delText xml:space="preserve">present-day </w:delText>
        </w:r>
        <w:r w:rsidRPr="0064179C" w:rsidDel="00C24EC7">
          <w:rPr>
            <w:color w:val="auto"/>
            <w:sz w:val="24"/>
            <w:szCs w:val="24"/>
          </w:rPr>
          <w:delText xml:space="preserve">coral reefs, shown in blue, </w:delText>
        </w:r>
        <w:r w:rsidR="00E83FA0" w:rsidDel="00C24EC7">
          <w:rPr>
            <w:color w:val="auto"/>
            <w:sz w:val="24"/>
            <w:szCs w:val="24"/>
          </w:rPr>
          <w:delText>using data collected between 1954 and 2009 (</w:delText>
        </w:r>
        <w:r w:rsidDel="00C24EC7">
          <w:rPr>
            <w:color w:val="auto"/>
            <w:sz w:val="24"/>
            <w:szCs w:val="24"/>
          </w:rPr>
          <w:delText>UNEP-WCMC et al.</w:delText>
        </w:r>
        <w:r w:rsidR="00C07677" w:rsidDel="00C24EC7">
          <w:rPr>
            <w:color w:val="auto"/>
            <w:sz w:val="24"/>
            <w:szCs w:val="24"/>
          </w:rPr>
          <w:delText xml:space="preserve"> Version 4.1</w:delText>
        </w:r>
        <w:r w:rsidDel="00C24EC7">
          <w:rPr>
            <w:color w:val="auto"/>
            <w:sz w:val="24"/>
            <w:szCs w:val="24"/>
          </w:rPr>
          <w:delText xml:space="preserve"> 2021). Due to the relatively small size of many reefs, all have been visually expanded to enable them to be seen.</w:delText>
        </w:r>
        <w:r w:rsidR="001C48F5" w:rsidDel="00C24EC7">
          <w:rPr>
            <w:color w:val="auto"/>
            <w:sz w:val="24"/>
            <w:szCs w:val="24"/>
          </w:rPr>
          <w:delText xml:space="preserve"> </w:delText>
        </w:r>
      </w:del>
      <w:del w:id="498" w:author="Emma Bradshaw" w:date="2022-03-08T12:46:00Z">
        <w:r w:rsidR="001C48F5" w:rsidRPr="001D7170" w:rsidDel="0055540D">
          <w:rPr>
            <w:color w:val="auto"/>
            <w:sz w:val="24"/>
            <w:szCs w:val="24"/>
            <w:highlight w:val="yellow"/>
          </w:rPr>
          <w:delText xml:space="preserve">(to be discussed) </w:delText>
        </w:r>
        <w:r w:rsidRPr="001D7170" w:rsidDel="0055540D">
          <w:rPr>
            <w:color w:val="auto"/>
            <w:sz w:val="24"/>
            <w:szCs w:val="24"/>
            <w:highlight w:val="yellow"/>
          </w:rPr>
          <w:delText xml:space="preserve"> </w:delText>
        </w:r>
      </w:del>
    </w:p>
    <w:p w14:paraId="4A97DBE7" w14:textId="3EDC0D20" w:rsidR="006D3B12" w:rsidRDefault="006D3B12" w:rsidP="006D3B12">
      <w:pPr>
        <w:rPr>
          <w:ins w:id="499" w:author="Derek Tittensor" w:date="2022-03-23T22:02:00Z"/>
        </w:rPr>
      </w:pPr>
    </w:p>
    <w:p w14:paraId="15556373" w14:textId="77777777" w:rsidR="006D3B12" w:rsidRPr="00445CC6" w:rsidRDefault="006D3B12" w:rsidP="006D3B12">
      <w:pPr>
        <w:spacing w:line="480" w:lineRule="auto"/>
        <w:jc w:val="both"/>
        <w:rPr>
          <w:ins w:id="500" w:author="Derek Tittensor" w:date="2022-03-23T22:02:00Z"/>
          <w:i/>
          <w:iCs/>
        </w:rPr>
      </w:pPr>
      <w:ins w:id="501" w:author="Derek Tittensor" w:date="2022-03-23T22:02:00Z">
        <w:r>
          <w:rPr>
            <w:i/>
            <w:iCs/>
          </w:rPr>
          <w:t>Climate change scenarios</w:t>
        </w:r>
      </w:ins>
    </w:p>
    <w:p w14:paraId="07D4E5A8" w14:textId="0DDFF7EE" w:rsidR="006D3B12" w:rsidRDefault="006D3B12" w:rsidP="006D3B12">
      <w:pPr>
        <w:spacing w:line="480" w:lineRule="auto"/>
        <w:ind w:firstLine="720"/>
        <w:jc w:val="both"/>
        <w:rPr>
          <w:ins w:id="502" w:author="Derek Tittensor" w:date="2022-03-23T22:17:00Z"/>
        </w:rPr>
      </w:pPr>
      <w:ins w:id="503" w:author="Derek Tittensor" w:date="2022-03-23T22:02:00Z">
        <w:r>
          <w:t xml:space="preserve">Projections of the effects of climate change on oceanographic conditions can be made through earth-system models (ESMs) informed by the greenhouse gas (GHG) concentration scenarios known as Representative Concentration Pathways, or </w:t>
        </w:r>
        <w:commentRangeStart w:id="504"/>
        <w:commentRangeStart w:id="505"/>
        <w:r>
          <w:t>RCPs (van Vuuren et al. 2011; Lund et al. 2019</w:t>
        </w:r>
        <w:r w:rsidRPr="003C5A57">
          <w:t>)</w:t>
        </w:r>
        <w:commentRangeEnd w:id="504"/>
        <w:r>
          <w:rPr>
            <w:rStyle w:val="CommentReference"/>
            <w:rFonts w:asciiTheme="minorHAnsi" w:eastAsiaTheme="minorHAnsi" w:hAnsiTheme="minorHAnsi" w:cstheme="minorBidi"/>
            <w:lang w:val="fr-CA"/>
          </w:rPr>
          <w:commentReference w:id="504"/>
        </w:r>
        <w:commentRangeEnd w:id="505"/>
        <w:r>
          <w:rPr>
            <w:rStyle w:val="CommentReference"/>
            <w:rFonts w:asciiTheme="minorHAnsi" w:eastAsiaTheme="minorHAnsi" w:hAnsiTheme="minorHAnsi" w:cstheme="minorBidi"/>
            <w:lang w:val="fr-CA"/>
          </w:rPr>
          <w:commentReference w:id="505"/>
        </w:r>
        <w:r w:rsidRPr="003C5A57">
          <w:t>.</w:t>
        </w:r>
        <w:r>
          <w:t xml:space="preserve"> While RCP2.6 represents the lower end of GHG concentrations for the coming century, and we refer to it henceforth as ‘high mitigation’, RCP8.5 follows an assumption of high </w:t>
        </w:r>
        <w:r>
          <w:lastRenderedPageBreak/>
          <w:t>GHG emissions until the end of the century, and we refer to it as ‘high emissions’ (</w:t>
        </w:r>
        <w:proofErr w:type="spellStart"/>
        <w:r>
          <w:t>Bryndum</w:t>
        </w:r>
        <w:proofErr w:type="spellEnd"/>
        <w:r>
          <w:t>-Buchholz et al. 2019). The more recent</w:t>
        </w:r>
        <w:r w:rsidRPr="00443E9D">
          <w:t xml:space="preserve"> RC</w:t>
        </w:r>
        <w:r w:rsidRPr="00445CC6">
          <w:t>P7.0</w:t>
        </w:r>
        <w:r>
          <w:t xml:space="preserve"> scenario represents the outcome </w:t>
        </w:r>
        <w:commentRangeStart w:id="506"/>
        <w:r>
          <w:t xml:space="preserve">expected to occur under weak pollution control as well as high climate mitigation and adaptation </w:t>
        </w:r>
        <w:commentRangeEnd w:id="506"/>
        <w:r>
          <w:rPr>
            <w:rStyle w:val="CommentReference"/>
            <w:rFonts w:asciiTheme="minorHAnsi" w:eastAsiaTheme="minorHAnsi" w:hAnsiTheme="minorHAnsi" w:cstheme="minorBidi"/>
            <w:lang w:val="fr-CA"/>
          </w:rPr>
          <w:commentReference w:id="506"/>
        </w:r>
        <w:r>
          <w:t xml:space="preserve">(Lund et al. 2019). Under RCP2.6 it is estimated that mean SST </w:t>
        </w:r>
        <w:r w:rsidRPr="0015333A">
          <w:t>w</w:t>
        </w:r>
        <w:r>
          <w:t xml:space="preserve">ill increase </w:t>
        </w:r>
        <w:commentRangeStart w:id="507"/>
        <w:r>
          <w:t>by 1.1</w:t>
        </w:r>
        <w:r>
          <w:sym w:font="Symbol" w:char="F0B0"/>
        </w:r>
        <w:r>
          <w:t>C by 2XXX relative to XXXX, while ocean surface pH will decrease by 0.15 units</w:t>
        </w:r>
        <w:commentRangeEnd w:id="507"/>
        <w:r>
          <w:rPr>
            <w:rStyle w:val="CommentReference"/>
            <w:rFonts w:asciiTheme="minorHAnsi" w:eastAsiaTheme="minorHAnsi" w:hAnsiTheme="minorHAnsi" w:cstheme="minorBidi"/>
            <w:lang w:val="fr-CA"/>
          </w:rPr>
          <w:commentReference w:id="507"/>
        </w:r>
        <w:r>
          <w:t xml:space="preserve"> (</w:t>
        </w:r>
        <w:proofErr w:type="spellStart"/>
        <w:r>
          <w:t>Magnan</w:t>
        </w:r>
        <w:proofErr w:type="spellEnd"/>
        <w:r>
          <w:t xml:space="preserve"> et al. 2016). However, under RCP8.5, SST is estimated to increase on average by 3.2</w:t>
        </w:r>
        <w:r>
          <w:sym w:font="Symbol" w:char="F0B0"/>
        </w:r>
        <w:r>
          <w:t>C while ocean surface pH is projected to decrease by 0.41 units (</w:t>
        </w:r>
        <w:proofErr w:type="spellStart"/>
        <w:r>
          <w:t>Magnan</w:t>
        </w:r>
        <w:proofErr w:type="spellEnd"/>
        <w:r>
          <w:t xml:space="preserve"> et al. 2016). </w:t>
        </w:r>
      </w:ins>
    </w:p>
    <w:p w14:paraId="64372898" w14:textId="77777777" w:rsidR="00263851" w:rsidRDefault="00263851" w:rsidP="006D3B12">
      <w:pPr>
        <w:spacing w:line="480" w:lineRule="auto"/>
        <w:ind w:firstLine="720"/>
        <w:jc w:val="both"/>
        <w:rPr>
          <w:ins w:id="508" w:author="Derek Tittensor" w:date="2022-03-23T22:02:00Z"/>
        </w:rPr>
      </w:pPr>
    </w:p>
    <w:p w14:paraId="1AF06729" w14:textId="77777777" w:rsidR="006D3B12" w:rsidRPr="006D3B12" w:rsidRDefault="006D3B12" w:rsidP="006D3B12">
      <w:pPr>
        <w:rPr>
          <w:ins w:id="509" w:author="Derek Tittensor" w:date="2022-03-23T22:02:00Z"/>
          <w:rPrChange w:id="510" w:author="Derek Tittensor" w:date="2022-03-23T22:02:00Z">
            <w:rPr>
              <w:ins w:id="511" w:author="Derek Tittensor" w:date="2022-03-23T22:02:00Z"/>
              <w:i w:val="0"/>
              <w:iCs w:val="0"/>
              <w:color w:val="auto"/>
              <w:sz w:val="24"/>
              <w:szCs w:val="24"/>
            </w:rPr>
          </w:rPrChange>
        </w:rPr>
        <w:pPrChange w:id="512" w:author="Derek Tittensor" w:date="2022-03-23T22:02:00Z">
          <w:pPr>
            <w:pStyle w:val="Caption"/>
            <w:jc w:val="both"/>
          </w:pPr>
        </w:pPrChange>
      </w:pPr>
    </w:p>
    <w:p w14:paraId="2DC2DF90" w14:textId="01CB8318" w:rsidR="00522E95" w:rsidRDefault="004411DD" w:rsidP="00522E95">
      <w:pPr>
        <w:pStyle w:val="Heading2"/>
        <w:rPr>
          <w:rFonts w:ascii="Times New Roman" w:hAnsi="Times New Roman" w:cs="Times New Roman"/>
          <w:i/>
          <w:iCs/>
          <w:color w:val="auto"/>
          <w:sz w:val="24"/>
          <w:szCs w:val="24"/>
        </w:rPr>
      </w:pPr>
      <w:bookmarkStart w:id="513" w:name="_Toc68797678"/>
      <w:r w:rsidRPr="001D7170">
        <w:rPr>
          <w:rFonts w:ascii="Times New Roman" w:hAnsi="Times New Roman" w:cs="Times New Roman"/>
          <w:i/>
          <w:iCs/>
          <w:color w:val="auto"/>
          <w:sz w:val="24"/>
          <w:szCs w:val="24"/>
        </w:rPr>
        <w:t>SST and surface ocean pH</w:t>
      </w:r>
      <w:bookmarkEnd w:id="513"/>
    </w:p>
    <w:p w14:paraId="5E76D7EA" w14:textId="77777777" w:rsidR="005F4C00" w:rsidRPr="00BB191D" w:rsidRDefault="005F4C00" w:rsidP="001D7170"/>
    <w:p w14:paraId="7867670F" w14:textId="5246CEC7" w:rsidR="00F23F9C" w:rsidRDefault="001C48F5" w:rsidP="00F23F9C">
      <w:pPr>
        <w:spacing w:line="480" w:lineRule="auto"/>
        <w:ind w:firstLine="720"/>
        <w:jc w:val="both"/>
        <w:rPr>
          <w:ins w:id="514" w:author="Derek Tittensor" w:date="2022-03-23T22:10:00Z"/>
        </w:rPr>
      </w:pPr>
      <w:r>
        <w:t xml:space="preserve">Sea </w:t>
      </w:r>
      <w:r w:rsidR="001503E7">
        <w:t>surface temperature</w:t>
      </w:r>
      <w:r>
        <w:t xml:space="preserve"> (Figs </w:t>
      </w:r>
      <w:ins w:id="515" w:author="Emma Bradshaw" w:date="2022-03-11T14:24:00Z">
        <w:r w:rsidR="00BA6EEA">
          <w:t>1</w:t>
        </w:r>
      </w:ins>
      <w:del w:id="516" w:author="Emma Bradshaw" w:date="2022-03-11T14:24:00Z">
        <w:r w:rsidDel="00BA6EEA">
          <w:delText>2</w:delText>
        </w:r>
      </w:del>
      <w:r>
        <w:t>,</w:t>
      </w:r>
      <w:ins w:id="517" w:author="Emma Bradshaw" w:date="2022-03-11T14:24:00Z">
        <w:r w:rsidR="00BA6EEA">
          <w:t>2</w:t>
        </w:r>
      </w:ins>
      <w:del w:id="518" w:author="Emma Bradshaw" w:date="2022-03-11T14:24:00Z">
        <w:r w:rsidDel="00BA6EEA">
          <w:delText>3</w:delText>
        </w:r>
      </w:del>
      <w:ins w:id="519" w:author="Derek Tittensor" w:date="2022-03-23T22:05:00Z">
        <w:r w:rsidR="00F23F9C">
          <w:t xml:space="preserve">) </w:t>
        </w:r>
      </w:ins>
      <w:del w:id="520" w:author="Derek Tittensor" w:date="2022-03-23T22:05:00Z">
        <w:r w:rsidDel="00F23F9C">
          <w:delText>)</w:delText>
        </w:r>
        <w:r w:rsidR="001503E7" w:rsidDel="00F23F9C">
          <w:delText xml:space="preserve">, </w:delText>
        </w:r>
        <w:r w:rsidR="001503E7" w:rsidRPr="00654658" w:rsidDel="00F23F9C">
          <w:delText>measured in degrees Celsius</w:delText>
        </w:r>
        <w:r w:rsidR="001503E7" w:rsidDel="00F23F9C">
          <w:delText xml:space="preserve">, </w:delText>
        </w:r>
      </w:del>
      <w:r w:rsidR="001503E7">
        <w:t>and ocean acidity</w:t>
      </w:r>
      <w:r>
        <w:t xml:space="preserve"> (Figs </w:t>
      </w:r>
      <w:del w:id="521" w:author="Emma Bradshaw" w:date="2022-03-09T13:53:00Z">
        <w:r w:rsidDel="00245215">
          <w:delText>3,</w:delText>
        </w:r>
      </w:del>
      <w:ins w:id="522" w:author="Emma Bradshaw" w:date="2022-03-11T14:24:00Z">
        <w:r w:rsidR="00BA6EEA">
          <w:t>3,4</w:t>
        </w:r>
      </w:ins>
      <w:del w:id="523" w:author="Emma Bradshaw" w:date="2022-03-11T14:24:00Z">
        <w:r w:rsidDel="00BA6EEA">
          <w:delText>4</w:delText>
        </w:r>
      </w:del>
      <w:del w:id="524" w:author="Derek Tittensor" w:date="2022-03-23T22:06:00Z">
        <w:r w:rsidDel="00F23F9C">
          <w:delText>)</w:delText>
        </w:r>
        <w:r w:rsidR="001503E7" w:rsidDel="00F23F9C">
          <w:delText xml:space="preserve">, </w:delText>
        </w:r>
        <w:r w:rsidR="001503E7" w:rsidRPr="00654658" w:rsidDel="00F23F9C">
          <w:delText>expressed as mol Hkg</w:delText>
        </w:r>
        <w:r w:rsidR="001503E7" w:rsidRPr="00654658" w:rsidDel="00F23F9C">
          <w:rPr>
            <w:vertAlign w:val="superscript"/>
          </w:rPr>
          <w:delText>-1</w:delText>
        </w:r>
        <w:r w:rsidR="001503E7" w:rsidDel="00F23F9C">
          <w:delText>,</w:delText>
        </w:r>
      </w:del>
      <w:ins w:id="525" w:author="Derek Tittensor" w:date="2022-03-23T22:06:00Z">
        <w:r w:rsidR="00F23F9C">
          <w:t>)</w:t>
        </w:r>
      </w:ins>
      <w:r w:rsidR="001503E7">
        <w:t xml:space="preserve"> were downloaded via the </w:t>
      </w:r>
      <w:r w:rsidR="00600592">
        <w:t>ISI-MIP project (</w:t>
      </w:r>
      <w:proofErr w:type="spellStart"/>
      <w:ins w:id="526" w:author="Emma Bradshaw" w:date="2022-03-09T13:53:00Z">
        <w:r w:rsidR="00A956C8">
          <w:t>Frieler</w:t>
        </w:r>
        <w:proofErr w:type="spellEnd"/>
        <w:r w:rsidR="00A956C8">
          <w:t xml:space="preserve"> et al. 2014</w:t>
        </w:r>
      </w:ins>
      <w:del w:id="527" w:author="Emma Bradshaw" w:date="2022-03-09T13:53:00Z">
        <w:r w:rsidR="001E7166" w:rsidDel="00A956C8">
          <w:delText>Warszawski et al. 2014</w:delText>
        </w:r>
      </w:del>
      <w:r w:rsidR="00600592">
        <w:t xml:space="preserve">), which </w:t>
      </w:r>
      <w:del w:id="528" w:author="Derek Tittensor" w:date="2022-03-23T22:06:00Z">
        <w:r w:rsidR="00600592" w:rsidDel="00F23F9C">
          <w:delText xml:space="preserve">developed </w:delText>
        </w:r>
      </w:del>
      <w:ins w:id="529" w:author="Derek Tittensor" w:date="2022-03-23T22:06:00Z">
        <w:r w:rsidR="00F23F9C">
          <w:t>provides</w:t>
        </w:r>
        <w:r w:rsidR="00F23F9C">
          <w:t xml:space="preserve"> </w:t>
        </w:r>
      </w:ins>
      <w:r w:rsidR="00600592">
        <w:t xml:space="preserve">standardized grids </w:t>
      </w:r>
      <w:del w:id="530" w:author="Derek Tittensor" w:date="2022-03-23T22:06:00Z">
        <w:r w:rsidR="00600592" w:rsidDel="00F23F9C">
          <w:delText xml:space="preserve">for </w:delText>
        </w:r>
      </w:del>
      <w:ins w:id="531" w:author="Derek Tittensor" w:date="2022-03-23T22:06:00Z">
        <w:r w:rsidR="00F23F9C">
          <w:t>of</w:t>
        </w:r>
        <w:r w:rsidR="00F23F9C">
          <w:t xml:space="preserve"> </w:t>
        </w:r>
      </w:ins>
      <w:r w:rsidR="00600592">
        <w:t xml:space="preserve">oceanographic data </w:t>
      </w:r>
      <w:del w:id="532" w:author="Derek Tittensor" w:date="2022-03-23T22:06:00Z">
        <w:r w:rsidR="00600592" w:rsidDel="00F23F9C">
          <w:delText xml:space="preserve">for </w:delText>
        </w:r>
      </w:del>
      <w:ins w:id="533" w:author="Derek Tittensor" w:date="2022-03-23T22:06:00Z">
        <w:r w:rsidR="00F23F9C">
          <w:t>derived from</w:t>
        </w:r>
      </w:ins>
      <w:del w:id="534" w:author="Derek Tittensor" w:date="2022-03-23T22:06:00Z">
        <w:r w:rsidR="00600592" w:rsidDel="00F23F9C">
          <w:delText>several</w:delText>
        </w:r>
      </w:del>
      <w:r w:rsidR="00600592">
        <w:t xml:space="preserve"> Earth System Models (ESMs) from the sixth phase of the </w:t>
      </w:r>
      <w:r w:rsidR="001503E7">
        <w:t>Coupled Model Intercomparison Project</w:t>
      </w:r>
      <w:r w:rsidR="00600592">
        <w:t xml:space="preserve"> (</w:t>
      </w:r>
      <w:r w:rsidR="001503E7" w:rsidRPr="006E2C63">
        <w:t>CMIP6</w:t>
      </w:r>
      <w:r w:rsidR="00600592" w:rsidRPr="006E2C63">
        <w:t>) (</w:t>
      </w:r>
      <w:r w:rsidR="006E2C63" w:rsidRPr="001D7170">
        <w:t>Eyring et al. 2016</w:t>
      </w:r>
      <w:r w:rsidR="00600592" w:rsidRPr="006E2C63">
        <w:t>)</w:t>
      </w:r>
      <w:r w:rsidR="008B51A1" w:rsidRPr="006E2C63">
        <w:t>. Here</w:t>
      </w:r>
      <w:r w:rsidR="008B51A1">
        <w:t xml:space="preserve"> we used outputs from </w:t>
      </w:r>
      <w:r w:rsidR="00793A4D">
        <w:t>the</w:t>
      </w:r>
      <w:r w:rsidR="008B51A1">
        <w:t xml:space="preserve"> IPSL-CM6A-LR</w:t>
      </w:r>
      <w:r w:rsidR="00793A4D">
        <w:t xml:space="preserve"> </w:t>
      </w:r>
      <w:r w:rsidR="008B51A1">
        <w:t>(Boucher et al. 2020)</w:t>
      </w:r>
      <w:r w:rsidR="00793A4D">
        <w:t xml:space="preserve"> </w:t>
      </w:r>
      <w:r w:rsidR="00793A4D" w:rsidRPr="00723EB6">
        <w:t xml:space="preserve">and </w:t>
      </w:r>
      <w:ins w:id="535" w:author="Emma Bradshaw" w:date="2022-03-08T14:46:00Z">
        <w:r w:rsidR="00723EB6" w:rsidRPr="00723EB6">
          <w:rPr>
            <w:rPrChange w:id="536" w:author="Emma Bradshaw" w:date="2022-03-08T14:47:00Z">
              <w:rPr>
                <w:highlight w:val="cyan"/>
              </w:rPr>
            </w:rPrChange>
          </w:rPr>
          <w:t>GFDL-ESM4</w:t>
        </w:r>
      </w:ins>
      <w:del w:id="537" w:author="Emma Bradshaw" w:date="2022-03-08T14:46:00Z">
        <w:r w:rsidR="00793A4D" w:rsidRPr="00723EB6" w:rsidDel="00723EB6">
          <w:rPr>
            <w:rPrChange w:id="538" w:author="Emma Bradshaw" w:date="2022-03-08T14:47:00Z">
              <w:rPr>
                <w:highlight w:val="cyan"/>
              </w:rPr>
            </w:rPrChange>
          </w:rPr>
          <w:delText>XXX</w:delText>
        </w:r>
      </w:del>
      <w:r w:rsidR="00793A4D">
        <w:t xml:space="preserve"> </w:t>
      </w:r>
      <w:ins w:id="539" w:author="Emma Bradshaw" w:date="2022-03-09T13:53:00Z">
        <w:r w:rsidR="00B8027B">
          <w:t>(</w:t>
        </w:r>
        <w:commentRangeStart w:id="540"/>
        <w:r w:rsidR="00B8027B">
          <w:t>Tittensor et al. 2021</w:t>
        </w:r>
      </w:ins>
      <w:commentRangeEnd w:id="540"/>
      <w:r w:rsidR="00F23F9C">
        <w:rPr>
          <w:rStyle w:val="CommentReference"/>
          <w:rFonts w:asciiTheme="minorHAnsi" w:eastAsiaTheme="minorHAnsi" w:hAnsiTheme="minorHAnsi" w:cstheme="minorBidi"/>
          <w:lang w:val="fr-CA"/>
        </w:rPr>
        <w:commentReference w:id="540"/>
      </w:r>
      <w:ins w:id="541" w:author="Emma Bradshaw" w:date="2022-03-09T13:53:00Z">
        <w:r w:rsidR="00B8027B">
          <w:t xml:space="preserve">) </w:t>
        </w:r>
      </w:ins>
      <w:r w:rsidR="00793A4D">
        <w:t>models</w:t>
      </w:r>
      <w:r w:rsidR="008B51A1">
        <w:t xml:space="preserve">, and projections from </w:t>
      </w:r>
      <w:r w:rsidR="008B51A1" w:rsidRPr="004613DA">
        <w:t>RCP</w:t>
      </w:r>
      <w:r w:rsidR="00793A4D" w:rsidRPr="004613DA">
        <w:t>2.6</w:t>
      </w:r>
      <w:ins w:id="542" w:author="Emma Bradshaw" w:date="2022-03-10T17:05:00Z">
        <w:r w:rsidR="004613DA" w:rsidRPr="004613DA">
          <w:rPr>
            <w:rPrChange w:id="543" w:author="Emma Bradshaw" w:date="2022-03-10T17:05:00Z">
              <w:rPr>
                <w:highlight w:val="cyan"/>
              </w:rPr>
            </w:rPrChange>
          </w:rPr>
          <w:t>, 7.0</w:t>
        </w:r>
      </w:ins>
      <w:del w:id="544" w:author="Emma Bradshaw" w:date="2022-03-10T17:05:00Z">
        <w:r w:rsidR="00793A4D" w:rsidRPr="004613DA" w:rsidDel="004613DA">
          <w:delText>,3.4</w:delText>
        </w:r>
      </w:del>
      <w:r w:rsidR="00793A4D" w:rsidRPr="004613DA">
        <w:t xml:space="preserve"> and </w:t>
      </w:r>
      <w:r w:rsidR="008B51A1" w:rsidRPr="004613DA">
        <w:t>8.5 scenario</w:t>
      </w:r>
      <w:r w:rsidR="00793A4D" w:rsidRPr="004613DA">
        <w:t>s</w:t>
      </w:r>
      <w:r w:rsidR="00793A4D">
        <w:t xml:space="preserve"> </w:t>
      </w:r>
      <w:r w:rsidR="00726833">
        <w:t>(</w:t>
      </w:r>
      <w:proofErr w:type="spellStart"/>
      <w:ins w:id="545" w:author="Emma Bradshaw" w:date="2022-03-10T17:17:00Z">
        <w:r w:rsidR="00FC445E">
          <w:t>Bryndum</w:t>
        </w:r>
        <w:proofErr w:type="spellEnd"/>
        <w:r w:rsidR="00FC445E">
          <w:t>-Buchholz et al. 2019</w:t>
        </w:r>
      </w:ins>
      <w:del w:id="546" w:author="Emma Bradshaw" w:date="2022-03-10T17:17:00Z">
        <w:r w:rsidR="00726833" w:rsidDel="00FC445E">
          <w:delText>Riahi et al. 2017</w:delText>
        </w:r>
      </w:del>
      <w:ins w:id="547" w:author="Emma Bradshaw" w:date="2022-03-10T17:14:00Z">
        <w:r w:rsidR="00AF59D8">
          <w:t>; Lund et al. 2019</w:t>
        </w:r>
      </w:ins>
      <w:r w:rsidR="00726833">
        <w:t>)</w:t>
      </w:r>
      <w:r w:rsidR="008B51A1">
        <w:t>.</w:t>
      </w:r>
      <w:ins w:id="548" w:author="Derek Tittensor" w:date="2022-03-23T22:07:00Z">
        <w:r w:rsidR="00F23F9C">
          <w:t xml:space="preserve"> </w:t>
        </w:r>
      </w:ins>
      <w:moveToRangeStart w:id="549" w:author="Derek Tittensor" w:date="2022-03-23T22:07:00Z" w:name="move98965671"/>
      <w:moveTo w:id="550" w:author="Derek Tittensor" w:date="2022-03-23T22:07:00Z">
        <w:r w:rsidR="00F23F9C">
          <w:t xml:space="preserve">The spatial resolution of the </w:t>
        </w:r>
        <w:del w:id="551" w:author="Derek Tittensor" w:date="2022-03-23T22:07:00Z">
          <w:r w:rsidR="00F23F9C" w:rsidDel="00F23F9C">
            <w:delText>projections</w:delText>
          </w:r>
        </w:del>
      </w:moveTo>
      <w:ins w:id="552" w:author="Derek Tittensor" w:date="2022-03-23T22:07:00Z">
        <w:r w:rsidR="00F23F9C">
          <w:t>ESM outputs</w:t>
        </w:r>
      </w:ins>
      <w:moveTo w:id="553" w:author="Derek Tittensor" w:date="2022-03-23T22:07:00Z">
        <w:r w:rsidR="00F23F9C">
          <w:t xml:space="preserve"> was 1x1</w:t>
        </w:r>
        <w:r w:rsidR="00F23F9C" w:rsidRPr="008572D5">
          <w:t xml:space="preserve"> degree</w:t>
        </w:r>
      </w:moveTo>
      <w:ins w:id="554" w:author="Derek Tittensor" w:date="2022-03-23T22:09:00Z">
        <w:r w:rsidR="00F23F9C">
          <w:t xml:space="preserve">, and the </w:t>
        </w:r>
        <w:r w:rsidR="00F23F9C">
          <w:t>temporal resolution was monthly for SST and annual for surface ocean pH (Taylor et al. 2020)</w:t>
        </w:r>
        <w:r w:rsidR="00F23F9C">
          <w:t>.</w:t>
        </w:r>
      </w:ins>
      <w:moveTo w:id="555" w:author="Derek Tittensor" w:date="2022-03-23T22:07:00Z">
        <w:del w:id="556" w:author="Derek Tittensor" w:date="2022-03-23T22:09:00Z">
          <w:r w:rsidR="00F23F9C" w:rsidRPr="008572D5" w:rsidDel="00F23F9C">
            <w:delText>.</w:delText>
          </w:r>
        </w:del>
        <w:r w:rsidR="00F23F9C">
          <w:t xml:space="preserve"> </w:t>
        </w:r>
      </w:moveTo>
      <w:moveToRangeEnd w:id="549"/>
      <w:ins w:id="557" w:author="Derek Tittensor" w:date="2022-03-23T22:09:00Z">
        <w:r w:rsidR="00F23F9C">
          <w:t xml:space="preserve">We used </w:t>
        </w:r>
      </w:ins>
      <w:ins w:id="558" w:author="Derek Tittensor" w:date="2022-03-23T22:10:00Z">
        <w:r w:rsidR="00F23F9C">
          <w:t xml:space="preserve">mean values </w:t>
        </w:r>
        <w:commentRangeStart w:id="559"/>
        <w:r w:rsidR="00F23F9C">
          <w:t xml:space="preserve">from 2000-2010 </w:t>
        </w:r>
      </w:ins>
      <w:commentRangeEnd w:id="559"/>
      <w:ins w:id="560" w:author="Derek Tittensor" w:date="2022-03-23T22:18:00Z">
        <w:r w:rsidR="00263851">
          <w:rPr>
            <w:rStyle w:val="CommentReference"/>
            <w:rFonts w:asciiTheme="minorHAnsi" w:eastAsiaTheme="minorHAnsi" w:hAnsiTheme="minorHAnsi" w:cstheme="minorBidi"/>
            <w:lang w:val="fr-CA"/>
          </w:rPr>
          <w:commentReference w:id="559"/>
        </w:r>
      </w:ins>
      <w:ins w:id="561" w:author="Derek Tittensor" w:date="2022-03-23T22:10:00Z">
        <w:r w:rsidR="00F23F9C">
          <w:t xml:space="preserve">as </w:t>
        </w:r>
        <w:r w:rsidR="00F23F9C">
          <w:t>a</w:t>
        </w:r>
        <w:r w:rsidR="00F23F9C">
          <w:t xml:space="preserve"> reference decade, while </w:t>
        </w:r>
        <w:r w:rsidR="00F23F9C">
          <w:t xml:space="preserve">projections for </w:t>
        </w:r>
        <w:r w:rsidR="00F23F9C">
          <w:t xml:space="preserve">2090-2100 </w:t>
        </w:r>
        <w:r w:rsidR="00F23F9C">
          <w:t>were</w:t>
        </w:r>
        <w:r w:rsidR="00F23F9C">
          <w:t xml:space="preserve"> used </w:t>
        </w:r>
        <w:r w:rsidR="00F23F9C">
          <w:t>to evaluate climate-driven changes over this century</w:t>
        </w:r>
        <w:r w:rsidR="00F23F9C">
          <w:t xml:space="preserve">. </w:t>
        </w:r>
      </w:ins>
    </w:p>
    <w:p w14:paraId="419E9918" w14:textId="331D45D5" w:rsidR="00B61501" w:rsidRDefault="008B51A1" w:rsidP="00686FB0">
      <w:pPr>
        <w:spacing w:line="480" w:lineRule="auto"/>
        <w:ind w:firstLine="720"/>
        <w:jc w:val="both"/>
        <w:rPr>
          <w:ins w:id="562" w:author="Derek Tittensor" w:date="2022-03-23T22:17:00Z"/>
        </w:rPr>
      </w:pPr>
      <w:commentRangeStart w:id="563"/>
      <w:del w:id="564" w:author="Derek Tittensor" w:date="2022-03-23T22:07:00Z">
        <w:r w:rsidDel="00F23F9C">
          <w:delText xml:space="preserve"> </w:delText>
        </w:r>
      </w:del>
      <w:r w:rsidR="00BF2484">
        <w:t xml:space="preserve">Results provided </w:t>
      </w:r>
      <w:r w:rsidR="002E3D58">
        <w:t xml:space="preserve">follow the IPSL-CM6A-LR </w:t>
      </w:r>
      <w:r w:rsidR="001503E7">
        <w:t>ESM</w:t>
      </w:r>
      <w:r w:rsidR="002E3D58">
        <w:t xml:space="preserve"> (Boucher et al. 2020), </w:t>
      </w:r>
      <w:r w:rsidR="001C569A">
        <w:t>whereas the</w:t>
      </w:r>
      <w:ins w:id="565" w:author="Emma Bradshaw" w:date="2022-03-08T14:47:00Z">
        <w:r w:rsidR="00723EB6">
          <w:t xml:space="preserve"> </w:t>
        </w:r>
        <w:r w:rsidR="00723EB6" w:rsidRPr="00D87796">
          <w:t>GFDL-ESM4</w:t>
        </w:r>
      </w:ins>
      <w:del w:id="566" w:author="Emma Bradshaw" w:date="2022-03-08T14:47:00Z">
        <w:r w:rsidR="001C569A" w:rsidRPr="00D87796" w:rsidDel="00723EB6">
          <w:delText xml:space="preserve"> </w:delText>
        </w:r>
        <w:r w:rsidR="001C569A" w:rsidRPr="00D87796" w:rsidDel="00723EB6">
          <w:rPr>
            <w:rPrChange w:id="567" w:author="Emma Bradshaw" w:date="2022-03-08T14:50:00Z">
              <w:rPr>
                <w:highlight w:val="cyan"/>
              </w:rPr>
            </w:rPrChange>
          </w:rPr>
          <w:delText>XXX</w:delText>
        </w:r>
      </w:del>
      <w:r w:rsidR="001C569A" w:rsidRPr="00D87796">
        <w:rPr>
          <w:rPrChange w:id="568" w:author="Emma Bradshaw" w:date="2022-03-08T14:50:00Z">
            <w:rPr>
              <w:highlight w:val="cyan"/>
            </w:rPr>
          </w:rPrChange>
        </w:rPr>
        <w:t xml:space="preserve"> ESM</w:t>
      </w:r>
      <w:r w:rsidR="001C569A" w:rsidRPr="00D87796">
        <w:t xml:space="preserve"> was</w:t>
      </w:r>
      <w:r w:rsidR="001C569A">
        <w:t xml:space="preserve"> used simply as a test of robustness </w:t>
      </w:r>
      <w:ins w:id="569" w:author="Emma Bradshaw" w:date="2022-03-02T13:47:00Z">
        <w:r w:rsidR="00A0513B">
          <w:t xml:space="preserve">for the purpose of </w:t>
        </w:r>
      </w:ins>
      <w:del w:id="570" w:author="Emma Bradshaw" w:date="2022-03-02T13:47:00Z">
        <w:r w:rsidR="001C569A" w:rsidDel="00A0513B">
          <w:delText xml:space="preserve">for the purpose of our </w:delText>
        </w:r>
      </w:del>
      <w:r w:rsidR="001C569A">
        <w:t>study</w:t>
      </w:r>
      <w:ins w:id="571" w:author="Emma Bradshaw" w:date="2022-03-02T13:47:00Z">
        <w:r w:rsidR="00A0513B">
          <w:t>, demonstrating similar results across two different ESM</w:t>
        </w:r>
      </w:ins>
      <w:r w:rsidR="001C569A">
        <w:t xml:space="preserve">. </w:t>
      </w:r>
      <w:commentRangeEnd w:id="563"/>
      <w:r w:rsidR="00F23F9C">
        <w:rPr>
          <w:rStyle w:val="CommentReference"/>
          <w:rFonts w:asciiTheme="minorHAnsi" w:eastAsiaTheme="minorHAnsi" w:hAnsiTheme="minorHAnsi" w:cstheme="minorBidi"/>
          <w:lang w:val="fr-CA"/>
        </w:rPr>
        <w:commentReference w:id="563"/>
      </w:r>
      <w:ins w:id="572" w:author="Derek Tittensor" w:date="2022-03-23T22:08:00Z">
        <w:r w:rsidR="00F23F9C">
          <w:t xml:space="preserve">Two earth system models and three climate-change scenarios were chosen </w:t>
        </w:r>
        <w:proofErr w:type="gramStart"/>
        <w:r w:rsidR="00F23F9C">
          <w:t>in order to</w:t>
        </w:r>
        <w:proofErr w:type="gramEnd"/>
        <w:r w:rsidR="00F23F9C">
          <w:t xml:space="preserve"> evaluate projections over a range of plausible outcomes. </w:t>
        </w:r>
      </w:ins>
      <w:commentRangeStart w:id="573"/>
      <w:r w:rsidR="0067243C">
        <w:lastRenderedPageBreak/>
        <w:t>Moreover</w:t>
      </w:r>
      <w:r w:rsidR="00CF4B28">
        <w:t>,</w:t>
      </w:r>
      <w:r w:rsidR="0067243C">
        <w:t xml:space="preserve"> </w:t>
      </w:r>
      <w:r w:rsidR="009A34F7">
        <w:t>RCP</w:t>
      </w:r>
      <w:del w:id="574" w:author="Emma Bradshaw" w:date="2022-03-09T13:57:00Z">
        <w:r w:rsidR="00F60E5B" w:rsidDel="006D2116">
          <w:delText xml:space="preserve"> scenarios</w:delText>
        </w:r>
        <w:r w:rsidR="009A34F7" w:rsidDel="006D2116">
          <w:delText xml:space="preserve"> </w:delText>
        </w:r>
      </w:del>
      <w:r w:rsidR="009A34F7">
        <w:t xml:space="preserve">2.6, </w:t>
      </w:r>
      <w:ins w:id="575" w:author="Emma Bradshaw" w:date="2022-03-10T17:06:00Z">
        <w:r w:rsidR="004613DA">
          <w:t xml:space="preserve">7.0 </w:t>
        </w:r>
      </w:ins>
      <w:del w:id="576" w:author="Emma Bradshaw" w:date="2022-03-10T17:06:00Z">
        <w:r w:rsidR="009A34F7" w:rsidRPr="006D2116" w:rsidDel="004613DA">
          <w:rPr>
            <w:highlight w:val="cyan"/>
            <w:rPrChange w:id="577" w:author="Emma Bradshaw" w:date="2022-03-09T13:57:00Z">
              <w:rPr/>
            </w:rPrChange>
          </w:rPr>
          <w:delText>3.4</w:delText>
        </w:r>
        <w:r w:rsidR="009A34F7" w:rsidDel="004613DA">
          <w:delText xml:space="preserve"> </w:delText>
        </w:r>
      </w:del>
      <w:r w:rsidR="009A34F7">
        <w:t>and 8.5</w:t>
      </w:r>
      <w:r w:rsidR="00F60E5B">
        <w:t xml:space="preserve"> were chosen as</w:t>
      </w:r>
      <w:r w:rsidR="00CA0956">
        <w:t xml:space="preserve"> </w:t>
      </w:r>
      <w:r w:rsidR="002260D4">
        <w:t xml:space="preserve">they represent the results that can be expected to occur under strict mitigation efforts, </w:t>
      </w:r>
      <w:r w:rsidR="003362EA">
        <w:t>average mitigation efforts and a "business-as-usual” situation</w:t>
      </w:r>
      <w:r w:rsidR="002C751E">
        <w:t xml:space="preserve"> respectively (</w:t>
      </w:r>
      <w:proofErr w:type="spellStart"/>
      <w:r w:rsidR="002C751E">
        <w:t>Riahi</w:t>
      </w:r>
      <w:proofErr w:type="spellEnd"/>
      <w:r w:rsidR="002C751E">
        <w:t xml:space="preserve"> et al. 2017</w:t>
      </w:r>
      <w:r w:rsidR="00116494">
        <w:t>;</w:t>
      </w:r>
      <w:r w:rsidR="00686FB0">
        <w:t xml:space="preserve"> </w:t>
      </w:r>
      <w:r w:rsidR="00116494">
        <w:t>Bopp et al. 2013</w:t>
      </w:r>
      <w:r w:rsidR="002C751E">
        <w:t>)</w:t>
      </w:r>
      <w:r w:rsidR="00686FB0">
        <w:t>.</w:t>
      </w:r>
      <w:commentRangeEnd w:id="573"/>
      <w:r w:rsidR="00F23F9C">
        <w:rPr>
          <w:rStyle w:val="CommentReference"/>
          <w:rFonts w:asciiTheme="minorHAnsi" w:eastAsiaTheme="minorHAnsi" w:hAnsiTheme="minorHAnsi" w:cstheme="minorBidi"/>
          <w:lang w:val="fr-CA"/>
        </w:rPr>
        <w:commentReference w:id="573"/>
      </w:r>
      <w:del w:id="578" w:author="Derek Tittensor" w:date="2022-03-23T22:09:00Z">
        <w:r w:rsidR="00686FB0" w:rsidDel="00F23F9C">
          <w:delText xml:space="preserve"> </w:delText>
        </w:r>
        <w:r w:rsidR="001503E7" w:rsidDel="00F23F9C">
          <w:delText>The temporal resolution of the data was monthly for SST and annual for surface ocean pH</w:delText>
        </w:r>
        <w:r w:rsidR="00DD5FB2" w:rsidDel="00F23F9C">
          <w:delText xml:space="preserve"> (</w:delText>
        </w:r>
        <w:r w:rsidR="00B23EED" w:rsidDel="00F23F9C">
          <w:delText>Taylor et al. 2020</w:delText>
        </w:r>
        <w:r w:rsidR="002D28E2" w:rsidDel="00F23F9C">
          <w:delText>)</w:delText>
        </w:r>
      </w:del>
      <w:del w:id="579" w:author="Derek Tittensor" w:date="2022-03-23T22:10:00Z">
        <w:r w:rsidR="00370BA4" w:rsidDel="00425B43">
          <w:delText xml:space="preserve">, </w:delText>
        </w:r>
        <w:r w:rsidR="001503E7" w:rsidDel="00425B43">
          <w:delText xml:space="preserve">and </w:delText>
        </w:r>
        <w:r w:rsidR="001503E7" w:rsidDel="00F23F9C">
          <w:delText xml:space="preserve">mean values from 2000-2010 were </w:delText>
        </w:r>
        <w:r w:rsidR="002E0542" w:rsidDel="00F23F9C">
          <w:delText xml:space="preserve">calculated for use as </w:delText>
        </w:r>
        <w:r w:rsidR="001503E7" w:rsidDel="00F23F9C">
          <w:delText>the reference decade, while 2090-2100 was used as the projection time period for analysis</w:delText>
        </w:r>
        <w:r w:rsidR="00E56919" w:rsidDel="00F23F9C">
          <w:delText xml:space="preserve"> and comparison</w:delText>
        </w:r>
        <w:r w:rsidR="001503E7" w:rsidDel="00F23F9C">
          <w:delText xml:space="preserve">. </w:delText>
        </w:r>
      </w:del>
      <w:moveFromRangeStart w:id="580" w:author="Derek Tittensor" w:date="2022-03-23T22:07:00Z" w:name="move98965671"/>
      <w:moveFrom w:id="581" w:author="Derek Tittensor" w:date="2022-03-23T22:07:00Z">
        <w:del w:id="582" w:author="Derek Tittensor" w:date="2022-03-23T22:10:00Z">
          <w:r w:rsidR="001503E7" w:rsidDel="00F23F9C">
            <w:delText xml:space="preserve">The spatial resolution of the projections was </w:delText>
          </w:r>
          <w:r w:rsidR="00060424" w:rsidDel="00F23F9C">
            <w:delText>1</w:delText>
          </w:r>
          <w:r w:rsidR="00AC7CE5" w:rsidDel="00F23F9C">
            <w:delText>x</w:delText>
          </w:r>
          <w:r w:rsidR="00060424" w:rsidDel="00F23F9C">
            <w:delText>1</w:delText>
          </w:r>
          <w:r w:rsidR="001503E7" w:rsidRPr="008572D5" w:rsidDel="00F23F9C">
            <w:delText xml:space="preserve"> </w:delText>
          </w:r>
          <w:r w:rsidR="00B303C5" w:rsidRPr="008572D5" w:rsidDel="00F23F9C">
            <w:delText>degree</w:delText>
          </w:r>
          <w:r w:rsidR="001503E7" w:rsidRPr="008572D5" w:rsidDel="00F23F9C">
            <w:delText>.</w:delText>
          </w:r>
          <w:r w:rsidR="00FC3C8A" w:rsidDel="00F23F9C">
            <w:delText xml:space="preserve"> </w:delText>
          </w:r>
        </w:del>
      </w:moveFrom>
      <w:moveFromRangeEnd w:id="580"/>
    </w:p>
    <w:p w14:paraId="050CC477" w14:textId="77777777" w:rsidR="00263851" w:rsidRDefault="00263851" w:rsidP="00686FB0">
      <w:pPr>
        <w:spacing w:line="480" w:lineRule="auto"/>
        <w:ind w:firstLine="720"/>
        <w:jc w:val="both"/>
      </w:pPr>
    </w:p>
    <w:p w14:paraId="40F83C3B" w14:textId="77777777" w:rsidR="00B83A5C" w:rsidRPr="00B83A5C" w:rsidRDefault="00B83A5C" w:rsidP="001D7170">
      <w:pPr>
        <w:jc w:val="both"/>
      </w:pPr>
      <w:commentRangeStart w:id="583"/>
      <w:r>
        <w:rPr>
          <w:noProof/>
        </w:rPr>
        <w:drawing>
          <wp:anchor distT="0" distB="0" distL="114300" distR="114300" simplePos="0" relativeHeight="251664384" behindDoc="0" locked="0" layoutInCell="1" allowOverlap="1" wp14:anchorId="34922464" wp14:editId="53FB93B8">
            <wp:simplePos x="0" y="0"/>
            <wp:positionH relativeFrom="column">
              <wp:posOffset>-491490</wp:posOffset>
            </wp:positionH>
            <wp:positionV relativeFrom="paragraph">
              <wp:posOffset>67310</wp:posOffset>
            </wp:positionV>
            <wp:extent cx="7045960" cy="3582035"/>
            <wp:effectExtent l="0" t="0" r="2540" b="0"/>
            <wp:wrapThrough wrapText="bothSides">
              <wp:wrapPolygon edited="0">
                <wp:start x="0" y="0"/>
                <wp:lineTo x="0" y="21520"/>
                <wp:lineTo x="21569" y="21520"/>
                <wp:lineTo x="21569" y="0"/>
                <wp:lineTo x="0" y="0"/>
              </wp:wrapPolygon>
            </wp:wrapThrough>
            <wp:docPr id="14" name="Picture 1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033"/>
                    <a:stretch/>
                  </pic:blipFill>
                  <pic:spPr bwMode="auto">
                    <a:xfrm>
                      <a:off x="0" y="0"/>
                      <a:ext cx="7045960" cy="358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84" w:name="_Toc68277122"/>
      <w:commentRangeEnd w:id="583"/>
      <w:r w:rsidR="00425B43">
        <w:rPr>
          <w:rStyle w:val="CommentReference"/>
          <w:rFonts w:asciiTheme="minorHAnsi" w:eastAsiaTheme="minorHAnsi" w:hAnsiTheme="minorHAnsi" w:cstheme="minorBidi"/>
          <w:lang w:val="fr-CA"/>
        </w:rPr>
        <w:commentReference w:id="583"/>
      </w:r>
    </w:p>
    <w:p w14:paraId="3EBCF3BD" w14:textId="40E7711D" w:rsidR="00821AE9" w:rsidRDefault="00AB0AAD" w:rsidP="002E64E7">
      <w:pPr>
        <w:jc w:val="both"/>
        <w:rPr>
          <w:lang w:val="en-US"/>
        </w:rPr>
      </w:pPr>
      <w:bookmarkStart w:id="585" w:name="_Toc68795165"/>
      <w:r w:rsidRPr="00F06B26">
        <w:t xml:space="preserve">Figure </w:t>
      </w:r>
      <w:ins w:id="586" w:author="Emma Bradshaw" w:date="2022-03-11T14:24:00Z">
        <w:r w:rsidR="00BA6EEA">
          <w:t>1</w:t>
        </w:r>
      </w:ins>
      <w:del w:id="587" w:author="Emma Bradshaw" w:date="2022-03-11T14:24:00Z">
        <w:r w:rsidR="008B51A1" w:rsidDel="00BA6EEA">
          <w:delText>2</w:delText>
        </w:r>
      </w:del>
      <w:r w:rsidRPr="00B83A5C">
        <w:t xml:space="preserve"> </w:t>
      </w:r>
      <w:r w:rsidR="0051370E" w:rsidRPr="00B83A5C">
        <w:t>M</w:t>
      </w:r>
      <w:r w:rsidRPr="00F06B26">
        <w:t>ean SST</w:t>
      </w:r>
      <w:r w:rsidR="00DF013A" w:rsidRPr="00B83A5C">
        <w:t xml:space="preserve"> (in ºC)</w:t>
      </w:r>
      <w:r w:rsidRPr="00F06B26">
        <w:t xml:space="preserve"> from 2000-201</w:t>
      </w:r>
      <w:r w:rsidR="002661EB" w:rsidRPr="00B83A5C">
        <w:t>0</w:t>
      </w:r>
      <w:r w:rsidRPr="00F06B26">
        <w:t>. Data</w:t>
      </w:r>
      <w:r w:rsidR="008B51A1">
        <w:t xml:space="preserve"> </w:t>
      </w:r>
      <w:r w:rsidR="00A851AB" w:rsidRPr="00B83A5C">
        <w:t xml:space="preserve">from the </w:t>
      </w:r>
      <w:r w:rsidRPr="00F06B26">
        <w:t xml:space="preserve">IPSL-CM6A-LR </w:t>
      </w:r>
      <w:r w:rsidR="00A851AB" w:rsidRPr="00B83A5C">
        <w:t>earth-system model</w:t>
      </w:r>
      <w:r w:rsidR="006D66F9" w:rsidRPr="00B83A5C">
        <w:t xml:space="preserve"> </w:t>
      </w:r>
      <w:r w:rsidR="008C4813">
        <w:t xml:space="preserve">as </w:t>
      </w:r>
      <w:proofErr w:type="spellStart"/>
      <w:r w:rsidR="008C4813">
        <w:t>regridded</w:t>
      </w:r>
      <w:proofErr w:type="spellEnd"/>
      <w:r w:rsidR="008C4813">
        <w:t xml:space="preserve"> by </w:t>
      </w:r>
      <w:bookmarkEnd w:id="584"/>
      <w:bookmarkEnd w:id="585"/>
      <w:r w:rsidR="008B51A1">
        <w:t>ISI-</w:t>
      </w:r>
      <w:r w:rsidR="008B51A1" w:rsidRPr="00202071">
        <w:t>MIP (</w:t>
      </w:r>
      <w:ins w:id="588" w:author="Emma Bradshaw" w:date="2022-03-08T15:43:00Z">
        <w:r w:rsidR="009E3F28">
          <w:t>Kw</w:t>
        </w:r>
        <w:r w:rsidR="0073664C">
          <w:t>iatkowski et al. 2020</w:t>
        </w:r>
      </w:ins>
      <w:ins w:id="589" w:author="Emma Bradshaw" w:date="2022-03-08T15:30:00Z">
        <w:r w:rsidR="009618E6" w:rsidRPr="00202071">
          <w:rPr>
            <w:rPrChange w:id="590" w:author="Emma Bradshaw" w:date="2022-03-08T15:30:00Z">
              <w:rPr>
                <w:highlight w:val="yellow"/>
              </w:rPr>
            </w:rPrChange>
          </w:rPr>
          <w:t xml:space="preserve">; </w:t>
        </w:r>
        <w:proofErr w:type="spellStart"/>
        <w:r w:rsidR="009618E6" w:rsidRPr="00202071">
          <w:rPr>
            <w:rPrChange w:id="591" w:author="Emma Bradshaw" w:date="2022-03-08T15:30:00Z">
              <w:rPr>
                <w:highlight w:val="yellow"/>
              </w:rPr>
            </w:rPrChange>
          </w:rPr>
          <w:t>Frieler</w:t>
        </w:r>
        <w:proofErr w:type="spellEnd"/>
        <w:r w:rsidR="009618E6" w:rsidRPr="00202071">
          <w:rPr>
            <w:rPrChange w:id="592" w:author="Emma Bradshaw" w:date="2022-03-08T15:30:00Z">
              <w:rPr>
                <w:highlight w:val="yellow"/>
              </w:rPr>
            </w:rPrChange>
          </w:rPr>
          <w:t xml:space="preserve"> et al. </w:t>
        </w:r>
        <w:r w:rsidR="00202071" w:rsidRPr="00202071">
          <w:rPr>
            <w:rPrChange w:id="593" w:author="Emma Bradshaw" w:date="2022-03-08T15:30:00Z">
              <w:rPr>
                <w:highlight w:val="yellow"/>
              </w:rPr>
            </w:rPrChange>
          </w:rPr>
          <w:t>2017</w:t>
        </w:r>
      </w:ins>
      <w:del w:id="594" w:author="Emma Bradshaw" w:date="2022-03-08T15:30:00Z">
        <w:r w:rsidR="008B51A1" w:rsidRPr="00202071" w:rsidDel="009618E6">
          <w:rPr>
            <w:rPrChange w:id="595" w:author="Emma Bradshaw" w:date="2022-03-08T15:30:00Z">
              <w:rPr>
                <w:highlight w:val="yellow"/>
              </w:rPr>
            </w:rPrChange>
          </w:rPr>
          <w:delText>ISI-MIp ref</w:delText>
        </w:r>
      </w:del>
      <w:r w:rsidR="008B51A1" w:rsidRPr="00202071">
        <w:rPr>
          <w:rPrChange w:id="596" w:author="Emma Bradshaw" w:date="2022-03-08T15:30:00Z">
            <w:rPr>
              <w:highlight w:val="yellow"/>
            </w:rPr>
          </w:rPrChange>
        </w:rPr>
        <w:t>).</w:t>
      </w:r>
    </w:p>
    <w:p w14:paraId="5BB8DF6C" w14:textId="77777777" w:rsidR="0052239A" w:rsidRDefault="0052239A" w:rsidP="002E64E7">
      <w:pPr>
        <w:jc w:val="both"/>
        <w:rPr>
          <w:lang w:val="en-US"/>
        </w:rPr>
      </w:pPr>
    </w:p>
    <w:p w14:paraId="68DF5666" w14:textId="77777777" w:rsidR="00B83A5C" w:rsidRDefault="00B83A5C" w:rsidP="002E64E7">
      <w:pPr>
        <w:jc w:val="both"/>
        <w:rPr>
          <w:lang w:val="en-US"/>
        </w:rPr>
      </w:pPr>
    </w:p>
    <w:p w14:paraId="56E8C6DC" w14:textId="51E883BC" w:rsidR="002E64E7" w:rsidRPr="001D7170" w:rsidRDefault="0052239A" w:rsidP="002E64E7">
      <w:pPr>
        <w:jc w:val="both"/>
        <w:rPr>
          <w:lang w:val="en-US"/>
        </w:rPr>
      </w:pPr>
      <w:r>
        <w:rPr>
          <w:noProof/>
          <w:lang w:val="en-US"/>
        </w:rPr>
        <w:lastRenderedPageBreak/>
        <w:drawing>
          <wp:anchor distT="0" distB="0" distL="114300" distR="114300" simplePos="0" relativeHeight="251665408" behindDoc="0" locked="0" layoutInCell="1" allowOverlap="1" wp14:anchorId="60129E8F" wp14:editId="28874965">
            <wp:simplePos x="0" y="0"/>
            <wp:positionH relativeFrom="column">
              <wp:posOffset>-472191</wp:posOffset>
            </wp:positionH>
            <wp:positionV relativeFrom="paragraph">
              <wp:posOffset>333</wp:posOffset>
            </wp:positionV>
            <wp:extent cx="6791011" cy="3425252"/>
            <wp:effectExtent l="0" t="0" r="3810" b="3810"/>
            <wp:wrapThrough wrapText="bothSides">
              <wp:wrapPolygon edited="0">
                <wp:start x="0" y="0"/>
                <wp:lineTo x="0" y="21544"/>
                <wp:lineTo x="21572" y="21544"/>
                <wp:lineTo x="21572" y="0"/>
                <wp:lineTo x="0" y="0"/>
              </wp:wrapPolygon>
            </wp:wrapThrough>
            <wp:docPr id="15" name="Picture 1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map of the world&#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791011" cy="3425252"/>
                    </a:xfrm>
                    <a:prstGeom prst="rect">
                      <a:avLst/>
                    </a:prstGeom>
                  </pic:spPr>
                </pic:pic>
              </a:graphicData>
            </a:graphic>
            <wp14:sizeRelH relativeFrom="page">
              <wp14:pctWidth>0</wp14:pctWidth>
            </wp14:sizeRelH>
            <wp14:sizeRelV relativeFrom="page">
              <wp14:pctHeight>0</wp14:pctHeight>
            </wp14:sizeRelV>
          </wp:anchor>
        </w:drawing>
      </w:r>
    </w:p>
    <w:p w14:paraId="6C90F395" w14:textId="26F96868" w:rsidR="000E151B" w:rsidRDefault="00845D6D" w:rsidP="000E151B">
      <w:pPr>
        <w:pStyle w:val="Caption"/>
        <w:jc w:val="both"/>
        <w:rPr>
          <w:i w:val="0"/>
          <w:iCs w:val="0"/>
          <w:color w:val="auto"/>
          <w:sz w:val="24"/>
          <w:szCs w:val="24"/>
        </w:rPr>
      </w:pPr>
      <w:bookmarkStart w:id="597" w:name="_Toc68277123"/>
      <w:bookmarkStart w:id="598" w:name="_Toc68795166"/>
      <w:r w:rsidRPr="00845D6D">
        <w:rPr>
          <w:i w:val="0"/>
          <w:iCs w:val="0"/>
          <w:color w:val="auto"/>
          <w:sz w:val="24"/>
          <w:szCs w:val="24"/>
        </w:rPr>
        <w:t xml:space="preserve">Figure </w:t>
      </w:r>
      <w:ins w:id="599" w:author="Emma Bradshaw" w:date="2022-03-11T14:24:00Z">
        <w:r w:rsidR="0056712D">
          <w:rPr>
            <w:i w:val="0"/>
            <w:iCs w:val="0"/>
            <w:color w:val="auto"/>
            <w:sz w:val="24"/>
            <w:szCs w:val="24"/>
          </w:rPr>
          <w:t>2</w:t>
        </w:r>
      </w:ins>
      <w:del w:id="600" w:author="Emma Bradshaw" w:date="2022-03-11T14:24:00Z">
        <w:r w:rsidR="008B51A1" w:rsidDel="0056712D">
          <w:rPr>
            <w:i w:val="0"/>
            <w:iCs w:val="0"/>
            <w:color w:val="auto"/>
            <w:sz w:val="24"/>
            <w:szCs w:val="24"/>
          </w:rPr>
          <w:delText>3</w:delText>
        </w:r>
      </w:del>
      <w:r w:rsidRPr="00845D6D">
        <w:rPr>
          <w:i w:val="0"/>
          <w:iCs w:val="0"/>
          <w:color w:val="auto"/>
          <w:sz w:val="24"/>
          <w:szCs w:val="24"/>
        </w:rPr>
        <w:t xml:space="preserve"> Projected mean SST</w:t>
      </w:r>
      <w:r w:rsidR="006B058B">
        <w:rPr>
          <w:i w:val="0"/>
          <w:iCs w:val="0"/>
          <w:color w:val="auto"/>
          <w:sz w:val="24"/>
          <w:szCs w:val="24"/>
        </w:rPr>
        <w:t xml:space="preserve"> (in ºC)</w:t>
      </w:r>
      <w:r w:rsidRPr="00845D6D">
        <w:rPr>
          <w:i w:val="0"/>
          <w:iCs w:val="0"/>
          <w:color w:val="auto"/>
          <w:sz w:val="24"/>
          <w:szCs w:val="24"/>
        </w:rPr>
        <w:t xml:space="preserve"> for 2090-210</w:t>
      </w:r>
      <w:r w:rsidR="00F060B5">
        <w:rPr>
          <w:i w:val="0"/>
          <w:iCs w:val="0"/>
          <w:color w:val="auto"/>
          <w:sz w:val="24"/>
          <w:szCs w:val="24"/>
        </w:rPr>
        <w:t>0.</w:t>
      </w:r>
      <w:r w:rsidRPr="00845D6D">
        <w:rPr>
          <w:i w:val="0"/>
          <w:iCs w:val="0"/>
          <w:color w:val="auto"/>
          <w:sz w:val="24"/>
          <w:szCs w:val="24"/>
        </w:rPr>
        <w:t xml:space="preserve"> Data </w:t>
      </w:r>
      <w:r w:rsidR="00B60846">
        <w:rPr>
          <w:i w:val="0"/>
          <w:iCs w:val="0"/>
          <w:color w:val="auto"/>
          <w:sz w:val="24"/>
          <w:szCs w:val="24"/>
        </w:rPr>
        <w:t xml:space="preserve">from the </w:t>
      </w:r>
      <w:r w:rsidRPr="00845D6D">
        <w:rPr>
          <w:i w:val="0"/>
          <w:iCs w:val="0"/>
          <w:color w:val="auto"/>
          <w:sz w:val="24"/>
          <w:szCs w:val="24"/>
        </w:rPr>
        <w:t xml:space="preserve">IPSL-CM6A-LR </w:t>
      </w:r>
      <w:r w:rsidR="00B60846">
        <w:rPr>
          <w:i w:val="0"/>
          <w:iCs w:val="0"/>
          <w:color w:val="auto"/>
          <w:sz w:val="24"/>
          <w:szCs w:val="24"/>
        </w:rPr>
        <w:t>earth-system model</w:t>
      </w:r>
      <w:r w:rsidR="00795EF4">
        <w:rPr>
          <w:i w:val="0"/>
          <w:iCs w:val="0"/>
          <w:color w:val="auto"/>
          <w:sz w:val="24"/>
          <w:szCs w:val="24"/>
        </w:rPr>
        <w:t xml:space="preserve"> and projected under the RCP8.5 scenario</w:t>
      </w:r>
      <w:r w:rsidR="00C22E3E">
        <w:rPr>
          <w:i w:val="0"/>
          <w:iCs w:val="0"/>
          <w:color w:val="auto"/>
          <w:sz w:val="24"/>
          <w:szCs w:val="24"/>
        </w:rPr>
        <w:t xml:space="preserve"> </w:t>
      </w:r>
      <w:r w:rsidR="000F2F35">
        <w:rPr>
          <w:i w:val="0"/>
          <w:iCs w:val="0"/>
          <w:color w:val="auto"/>
          <w:sz w:val="24"/>
          <w:szCs w:val="24"/>
        </w:rPr>
        <w:t xml:space="preserve">as </w:t>
      </w:r>
      <w:proofErr w:type="spellStart"/>
      <w:r w:rsidR="000F2F35">
        <w:rPr>
          <w:i w:val="0"/>
          <w:iCs w:val="0"/>
          <w:color w:val="auto"/>
          <w:sz w:val="24"/>
          <w:szCs w:val="24"/>
        </w:rPr>
        <w:t>regridded</w:t>
      </w:r>
      <w:proofErr w:type="spellEnd"/>
      <w:r w:rsidR="000F2F35">
        <w:rPr>
          <w:i w:val="0"/>
          <w:iCs w:val="0"/>
          <w:color w:val="auto"/>
          <w:sz w:val="24"/>
          <w:szCs w:val="24"/>
        </w:rPr>
        <w:t xml:space="preserve"> by </w:t>
      </w:r>
      <w:bookmarkEnd w:id="597"/>
      <w:bookmarkEnd w:id="598"/>
      <w:r w:rsidR="008B51A1">
        <w:rPr>
          <w:i w:val="0"/>
          <w:iCs w:val="0"/>
          <w:color w:val="auto"/>
          <w:sz w:val="24"/>
          <w:szCs w:val="24"/>
        </w:rPr>
        <w:t>ISI-MIP</w:t>
      </w:r>
      <w:ins w:id="601" w:author="Emma Bradshaw" w:date="2022-03-08T15:30:00Z">
        <w:r w:rsidR="009C494B">
          <w:rPr>
            <w:i w:val="0"/>
            <w:iCs w:val="0"/>
            <w:color w:val="auto"/>
            <w:sz w:val="24"/>
            <w:szCs w:val="24"/>
          </w:rPr>
          <w:t xml:space="preserve"> </w:t>
        </w:r>
      </w:ins>
      <w:ins w:id="602" w:author="Emma Bradshaw" w:date="2022-03-08T15:43:00Z">
        <w:r w:rsidR="0073664C" w:rsidRPr="0073664C">
          <w:rPr>
            <w:i w:val="0"/>
            <w:iCs w:val="0"/>
            <w:color w:val="auto"/>
            <w:sz w:val="24"/>
            <w:szCs w:val="24"/>
          </w:rPr>
          <w:t xml:space="preserve">(Kwiatkowski et al. 2020; </w:t>
        </w:r>
        <w:proofErr w:type="spellStart"/>
        <w:r w:rsidR="0073664C" w:rsidRPr="0073664C">
          <w:rPr>
            <w:i w:val="0"/>
            <w:iCs w:val="0"/>
            <w:color w:val="auto"/>
            <w:sz w:val="24"/>
            <w:szCs w:val="24"/>
          </w:rPr>
          <w:t>Frieler</w:t>
        </w:r>
        <w:proofErr w:type="spellEnd"/>
        <w:r w:rsidR="0073664C" w:rsidRPr="0073664C">
          <w:rPr>
            <w:i w:val="0"/>
            <w:iCs w:val="0"/>
            <w:color w:val="auto"/>
            <w:sz w:val="24"/>
            <w:szCs w:val="24"/>
          </w:rPr>
          <w:t xml:space="preserve"> et al. 2017).</w:t>
        </w:r>
      </w:ins>
      <w:del w:id="603" w:author="Emma Bradshaw" w:date="2022-03-08T15:30:00Z">
        <w:r w:rsidR="008B51A1" w:rsidDel="009C494B">
          <w:rPr>
            <w:i w:val="0"/>
            <w:iCs w:val="0"/>
            <w:color w:val="auto"/>
            <w:sz w:val="24"/>
            <w:szCs w:val="24"/>
          </w:rPr>
          <w:delText xml:space="preserve"> </w:delText>
        </w:r>
        <w:r w:rsidR="008B51A1" w:rsidRPr="001D7170" w:rsidDel="009C494B">
          <w:rPr>
            <w:i w:val="0"/>
            <w:iCs w:val="0"/>
            <w:color w:val="auto"/>
            <w:sz w:val="24"/>
            <w:szCs w:val="24"/>
            <w:highlight w:val="yellow"/>
          </w:rPr>
          <w:delText>(ISI-MIP ref)</w:delText>
        </w:r>
        <w:r w:rsidR="008B51A1" w:rsidDel="009C494B">
          <w:rPr>
            <w:i w:val="0"/>
            <w:iCs w:val="0"/>
            <w:color w:val="auto"/>
            <w:sz w:val="24"/>
            <w:szCs w:val="24"/>
          </w:rPr>
          <w:delText>.</w:delText>
        </w:r>
      </w:del>
      <w:del w:id="604" w:author="Emma Bradshaw" w:date="2022-03-08T15:43:00Z">
        <w:r w:rsidR="008B51A1" w:rsidDel="0073664C">
          <w:rPr>
            <w:i w:val="0"/>
            <w:iCs w:val="0"/>
            <w:color w:val="auto"/>
            <w:sz w:val="24"/>
            <w:szCs w:val="24"/>
          </w:rPr>
          <w:delText xml:space="preserve"> </w:delText>
        </w:r>
      </w:del>
    </w:p>
    <w:p w14:paraId="3A3147C9" w14:textId="0F9BAC1C" w:rsidR="000E151B" w:rsidRDefault="000E151B" w:rsidP="000E151B"/>
    <w:p w14:paraId="62266997" w14:textId="76ADA144" w:rsidR="000E151B" w:rsidRDefault="000E151B" w:rsidP="000E151B"/>
    <w:p w14:paraId="7E109E9E" w14:textId="77777777" w:rsidR="000E151B" w:rsidRPr="001D7170" w:rsidRDefault="000E151B" w:rsidP="001D7170"/>
    <w:p w14:paraId="33124F29" w14:textId="607396AF" w:rsidR="00821AE9" w:rsidRDefault="00821AE9" w:rsidP="002E64E7">
      <w:pPr>
        <w:jc w:val="both"/>
        <w:rPr>
          <w:lang w:val="en-US"/>
        </w:rPr>
      </w:pPr>
    </w:p>
    <w:p w14:paraId="2A69277F" w14:textId="3A5859C3" w:rsidR="00E531E3" w:rsidRDefault="000E151B" w:rsidP="00431F16">
      <w:pPr>
        <w:jc w:val="both"/>
      </w:pPr>
      <w:bookmarkStart w:id="605" w:name="_Toc68795167"/>
      <w:r w:rsidRPr="00F06B26">
        <w:rPr>
          <w:noProof/>
          <w:lang w:val="en-US"/>
        </w:rPr>
        <w:lastRenderedPageBreak/>
        <w:drawing>
          <wp:anchor distT="0" distB="0" distL="114300" distR="114300" simplePos="0" relativeHeight="251666432" behindDoc="0" locked="0" layoutInCell="1" allowOverlap="1" wp14:anchorId="63CAA568" wp14:editId="6460F563">
            <wp:simplePos x="0" y="0"/>
            <wp:positionH relativeFrom="column">
              <wp:posOffset>-330200</wp:posOffset>
            </wp:positionH>
            <wp:positionV relativeFrom="paragraph">
              <wp:posOffset>0</wp:posOffset>
            </wp:positionV>
            <wp:extent cx="6475751" cy="3350648"/>
            <wp:effectExtent l="0" t="0" r="1270" b="2540"/>
            <wp:wrapThrough wrapText="bothSides">
              <wp:wrapPolygon edited="0">
                <wp:start x="0" y="0"/>
                <wp:lineTo x="0" y="21534"/>
                <wp:lineTo x="21562" y="21534"/>
                <wp:lineTo x="21562" y="0"/>
                <wp:lineTo x="0" y="0"/>
              </wp:wrapPolygon>
            </wp:wrapThrough>
            <wp:docPr id="16" name="Picture 1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75751" cy="3350648"/>
                    </a:xfrm>
                    <a:prstGeom prst="rect">
                      <a:avLst/>
                    </a:prstGeom>
                  </pic:spPr>
                </pic:pic>
              </a:graphicData>
            </a:graphic>
            <wp14:sizeRelH relativeFrom="page">
              <wp14:pctWidth>0</wp14:pctWidth>
            </wp14:sizeRelH>
            <wp14:sizeRelV relativeFrom="page">
              <wp14:pctHeight>0</wp14:pctHeight>
            </wp14:sizeRelV>
          </wp:anchor>
        </w:drawing>
      </w:r>
      <w:bookmarkStart w:id="606" w:name="_Toc68277124"/>
      <w:r w:rsidR="00301D97" w:rsidRPr="00FD0C3C">
        <w:t xml:space="preserve">Figure </w:t>
      </w:r>
      <w:ins w:id="607" w:author="Emma Bradshaw" w:date="2022-03-11T14:24:00Z">
        <w:r w:rsidR="0056712D">
          <w:t>3</w:t>
        </w:r>
      </w:ins>
      <w:del w:id="608" w:author="Emma Bradshaw" w:date="2022-03-11T14:24:00Z">
        <w:r w:rsidR="00431F16" w:rsidDel="0056712D">
          <w:delText>4</w:delText>
        </w:r>
      </w:del>
      <w:r w:rsidR="00431F16">
        <w:t>.</w:t>
      </w:r>
      <w:r w:rsidR="00301D97" w:rsidRPr="004450D4">
        <w:t xml:space="preserve"> </w:t>
      </w:r>
      <w:r w:rsidR="00D6418F" w:rsidRPr="00FD0C3C">
        <w:t>M</w:t>
      </w:r>
      <w:r w:rsidR="00301D97" w:rsidRPr="00FD0C3C">
        <w:t>ean surface ocean pH levels from 2000-2010</w:t>
      </w:r>
      <w:r w:rsidR="009B29FC" w:rsidRPr="00FD0C3C">
        <w:t xml:space="preserve">. </w:t>
      </w:r>
      <w:r w:rsidR="00301D97" w:rsidRPr="00FD0C3C">
        <w:t>Dat</w:t>
      </w:r>
      <w:r w:rsidR="00431F16">
        <w:t>a</w:t>
      </w:r>
      <w:r w:rsidR="00301D97" w:rsidRPr="00FD0C3C">
        <w:t xml:space="preserve"> </w:t>
      </w:r>
      <w:r w:rsidR="00C37FC4" w:rsidRPr="00FD0C3C">
        <w:t xml:space="preserve">from the </w:t>
      </w:r>
      <w:r w:rsidR="00301D97" w:rsidRPr="00FD0C3C">
        <w:t>IPSL-CM6A-LR</w:t>
      </w:r>
      <w:r w:rsidR="00C37FC4" w:rsidRPr="00FD0C3C">
        <w:t xml:space="preserve"> earth-system model</w:t>
      </w:r>
      <w:r w:rsidR="00BA7931">
        <w:t xml:space="preserve"> as </w:t>
      </w:r>
      <w:proofErr w:type="spellStart"/>
      <w:r w:rsidR="00BA7931">
        <w:t>regridded</w:t>
      </w:r>
      <w:proofErr w:type="spellEnd"/>
      <w:r w:rsidR="00BA7931">
        <w:t xml:space="preserve"> by </w:t>
      </w:r>
      <w:bookmarkEnd w:id="605"/>
      <w:bookmarkEnd w:id="606"/>
      <w:r w:rsidR="00431F16">
        <w:t xml:space="preserve">ISI-MIP </w:t>
      </w:r>
      <w:ins w:id="609" w:author="Emma Bradshaw" w:date="2022-03-08T15:44:00Z">
        <w:r w:rsidR="006F5D46" w:rsidRPr="00202071">
          <w:t>(</w:t>
        </w:r>
        <w:r w:rsidR="006F5D46">
          <w:t>Kwiatkowski et al. 2020</w:t>
        </w:r>
        <w:r w:rsidR="006F5D46" w:rsidRPr="006173B5">
          <w:t xml:space="preserve">; </w:t>
        </w:r>
        <w:proofErr w:type="spellStart"/>
        <w:r w:rsidR="006F5D46" w:rsidRPr="006173B5">
          <w:t>Frieler</w:t>
        </w:r>
        <w:proofErr w:type="spellEnd"/>
        <w:r w:rsidR="006F5D46" w:rsidRPr="006173B5">
          <w:t xml:space="preserve"> et al. 2017).</w:t>
        </w:r>
        <w:r w:rsidR="006F5D46" w:rsidRPr="001D7170" w:rsidDel="006F5D46">
          <w:rPr>
            <w:highlight w:val="yellow"/>
          </w:rPr>
          <w:t xml:space="preserve"> </w:t>
        </w:r>
      </w:ins>
      <w:del w:id="610" w:author="Emma Bradshaw" w:date="2022-03-08T15:44:00Z">
        <w:r w:rsidR="00431F16" w:rsidRPr="001D7170" w:rsidDel="006F5D46">
          <w:rPr>
            <w:highlight w:val="yellow"/>
          </w:rPr>
          <w:delText>(ISI-MIP ref).</w:delText>
        </w:r>
      </w:del>
    </w:p>
    <w:p w14:paraId="2DF9F7CE" w14:textId="77777777" w:rsidR="00431F16" w:rsidRDefault="00431F16" w:rsidP="001D7170">
      <w:pPr>
        <w:jc w:val="both"/>
      </w:pPr>
    </w:p>
    <w:p w14:paraId="373473C1" w14:textId="77777777" w:rsidR="00E531E3" w:rsidRPr="00E531E3" w:rsidRDefault="00E531E3" w:rsidP="001D7170"/>
    <w:p w14:paraId="2E45ADA5" w14:textId="42235E78" w:rsidR="00E531E3" w:rsidRDefault="00E531E3" w:rsidP="00E531E3"/>
    <w:p w14:paraId="690DC0C2" w14:textId="191C9370" w:rsidR="00D81C3D" w:rsidRPr="001D7170" w:rsidRDefault="00E531E3" w:rsidP="00173830">
      <w:pPr>
        <w:jc w:val="both"/>
      </w:pPr>
      <w:bookmarkStart w:id="611" w:name="_Toc68795168"/>
      <w:r w:rsidRPr="00F06B26">
        <w:rPr>
          <w:noProof/>
        </w:rPr>
        <w:lastRenderedPageBreak/>
        <w:drawing>
          <wp:anchor distT="0" distB="0" distL="114300" distR="114300" simplePos="0" relativeHeight="251667456" behindDoc="0" locked="0" layoutInCell="1" allowOverlap="1" wp14:anchorId="2B03E681" wp14:editId="098AAB6B">
            <wp:simplePos x="0" y="0"/>
            <wp:positionH relativeFrom="column">
              <wp:posOffset>-307298</wp:posOffset>
            </wp:positionH>
            <wp:positionV relativeFrom="paragraph">
              <wp:posOffset>0</wp:posOffset>
            </wp:positionV>
            <wp:extent cx="6695501" cy="3372787"/>
            <wp:effectExtent l="0" t="0" r="0" b="5715"/>
            <wp:wrapThrough wrapText="bothSides">
              <wp:wrapPolygon edited="0">
                <wp:start x="0" y="0"/>
                <wp:lineTo x="0" y="21555"/>
                <wp:lineTo x="21551" y="21555"/>
                <wp:lineTo x="21551" y="0"/>
                <wp:lineTo x="0" y="0"/>
              </wp:wrapPolygon>
            </wp:wrapThrough>
            <wp:docPr id="19" name="Picture 19"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map of the world&#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695501" cy="3372787"/>
                    </a:xfrm>
                    <a:prstGeom prst="rect">
                      <a:avLst/>
                    </a:prstGeom>
                  </pic:spPr>
                </pic:pic>
              </a:graphicData>
            </a:graphic>
            <wp14:sizeRelH relativeFrom="page">
              <wp14:pctWidth>0</wp14:pctWidth>
            </wp14:sizeRelH>
            <wp14:sizeRelV relativeFrom="page">
              <wp14:pctHeight>0</wp14:pctHeight>
            </wp14:sizeRelV>
          </wp:anchor>
        </w:drawing>
      </w:r>
      <w:bookmarkStart w:id="612" w:name="_Toc68277125"/>
      <w:r w:rsidR="007A5921" w:rsidRPr="001D7170">
        <w:t xml:space="preserve">Figure </w:t>
      </w:r>
      <w:ins w:id="613" w:author="Emma Bradshaw" w:date="2022-03-11T14:24:00Z">
        <w:r w:rsidR="0056712D">
          <w:t>4</w:t>
        </w:r>
      </w:ins>
      <w:del w:id="614" w:author="Emma Bradshaw" w:date="2022-03-11T14:24:00Z">
        <w:r w:rsidR="00080E18" w:rsidDel="0056712D">
          <w:delText>5</w:delText>
        </w:r>
      </w:del>
      <w:r w:rsidR="00080E18">
        <w:t>.</w:t>
      </w:r>
      <w:r w:rsidR="00535AA9" w:rsidRPr="001D7170">
        <w:t xml:space="preserve"> </w:t>
      </w:r>
      <w:r w:rsidR="007A5921" w:rsidRPr="001D7170">
        <w:t xml:space="preserve">Projected mean surface ocean pH levels for 2090-2100. Data </w:t>
      </w:r>
      <w:r w:rsidR="00285AB6" w:rsidRPr="001D7170">
        <w:t>from the</w:t>
      </w:r>
      <w:r w:rsidR="007A5921" w:rsidRPr="001D7170">
        <w:t xml:space="preserve"> IPSL-CM6A-LR </w:t>
      </w:r>
      <w:r w:rsidR="00285AB6" w:rsidRPr="001D7170">
        <w:t xml:space="preserve">earth-system model </w:t>
      </w:r>
      <w:r w:rsidR="00080E18">
        <w:t xml:space="preserve">and </w:t>
      </w:r>
      <w:r w:rsidR="00285AB6" w:rsidRPr="001D7170">
        <w:t xml:space="preserve">projected under the </w:t>
      </w:r>
      <w:r w:rsidR="007A5921" w:rsidRPr="001D7170">
        <w:t>RCP8.5 scenario</w:t>
      </w:r>
      <w:r w:rsidR="00D25936" w:rsidRPr="001D7170">
        <w:t xml:space="preserve"> </w:t>
      </w:r>
      <w:r w:rsidR="00080E18">
        <w:t xml:space="preserve">as </w:t>
      </w:r>
      <w:proofErr w:type="spellStart"/>
      <w:r w:rsidR="00080E18">
        <w:t>regridded</w:t>
      </w:r>
      <w:proofErr w:type="spellEnd"/>
      <w:r w:rsidR="00080E18">
        <w:t xml:space="preserve"> by ISI-MIP</w:t>
      </w:r>
      <w:ins w:id="615" w:author="Emma Bradshaw" w:date="2022-03-08T15:44:00Z">
        <w:r w:rsidR="006F5D46">
          <w:t xml:space="preserve"> </w:t>
        </w:r>
        <w:r w:rsidR="006F5D46" w:rsidRPr="00202071">
          <w:t>(</w:t>
        </w:r>
        <w:r w:rsidR="006F5D46">
          <w:t>Kwiatkowski et al. 2020</w:t>
        </w:r>
        <w:r w:rsidR="006F5D46" w:rsidRPr="006173B5">
          <w:t xml:space="preserve">; </w:t>
        </w:r>
        <w:proofErr w:type="spellStart"/>
        <w:r w:rsidR="006F5D46" w:rsidRPr="006173B5">
          <w:t>Frieler</w:t>
        </w:r>
        <w:proofErr w:type="spellEnd"/>
        <w:r w:rsidR="006F5D46" w:rsidRPr="006173B5">
          <w:t xml:space="preserve"> et al. 2017).</w:t>
        </w:r>
      </w:ins>
      <w:del w:id="616" w:author="Emma Bradshaw" w:date="2022-03-08T15:44:00Z">
        <w:r w:rsidR="00080E18" w:rsidDel="006F5D46">
          <w:delText xml:space="preserve"> </w:delText>
        </w:r>
        <w:r w:rsidR="00080E18" w:rsidRPr="001D7170" w:rsidDel="006F5D46">
          <w:rPr>
            <w:highlight w:val="yellow"/>
          </w:rPr>
          <w:delText>(ISI-MIP ref).</w:delText>
        </w:r>
      </w:del>
      <w:r w:rsidR="002B2B6F" w:rsidRPr="001D7170">
        <w:t xml:space="preserve"> </w:t>
      </w:r>
      <w:bookmarkEnd w:id="611"/>
      <w:bookmarkEnd w:id="612"/>
    </w:p>
    <w:p w14:paraId="661950C9" w14:textId="77777777" w:rsidR="00E02A64" w:rsidRPr="001D7170" w:rsidRDefault="00E02A64" w:rsidP="001D7170">
      <w:pPr>
        <w:jc w:val="both"/>
        <w:rPr>
          <w:lang w:val="en-US"/>
        </w:rPr>
      </w:pPr>
    </w:p>
    <w:p w14:paraId="14410332" w14:textId="7DDC2783" w:rsidR="0071502B" w:rsidDel="00425B43" w:rsidRDefault="00EC2788" w:rsidP="0071502B">
      <w:pPr>
        <w:pStyle w:val="Heading2"/>
        <w:rPr>
          <w:del w:id="617" w:author="Derek Tittensor" w:date="2022-03-23T22:11:00Z"/>
          <w:rFonts w:ascii="Times New Roman" w:hAnsi="Times New Roman" w:cs="Times New Roman"/>
          <w:i/>
          <w:iCs/>
          <w:color w:val="auto"/>
          <w:sz w:val="24"/>
          <w:szCs w:val="24"/>
        </w:rPr>
      </w:pPr>
      <w:bookmarkStart w:id="618" w:name="_Toc68797680"/>
      <w:del w:id="619" w:author="Derek Tittensor" w:date="2022-03-23T22:11:00Z">
        <w:r w:rsidRPr="001D7170" w:rsidDel="00425B43">
          <w:rPr>
            <w:rFonts w:ascii="Times New Roman" w:hAnsi="Times New Roman" w:cs="Times New Roman"/>
            <w:i/>
            <w:iCs/>
            <w:color w:val="auto"/>
            <w:sz w:val="24"/>
            <w:szCs w:val="24"/>
          </w:rPr>
          <w:delText>MPA distribution</w:delText>
        </w:r>
        <w:bookmarkEnd w:id="618"/>
      </w:del>
    </w:p>
    <w:p w14:paraId="7CF524FB" w14:textId="01E4BFE9" w:rsidR="0071502B" w:rsidRPr="00BB191D" w:rsidDel="00425B43" w:rsidRDefault="0071502B" w:rsidP="001D7170">
      <w:pPr>
        <w:rPr>
          <w:del w:id="620" w:author="Derek Tittensor" w:date="2022-03-23T22:11:00Z"/>
        </w:rPr>
      </w:pPr>
    </w:p>
    <w:p w14:paraId="4E18E8F9" w14:textId="293F7E0A" w:rsidR="001503E7" w:rsidDel="00425B43" w:rsidRDefault="001503E7" w:rsidP="007D24B6">
      <w:pPr>
        <w:spacing w:line="480" w:lineRule="auto"/>
        <w:ind w:firstLine="720"/>
        <w:jc w:val="both"/>
        <w:rPr>
          <w:del w:id="621" w:author="Derek Tittensor" w:date="2022-03-23T22:11:00Z"/>
        </w:rPr>
      </w:pPr>
      <w:del w:id="622" w:author="Derek Tittensor" w:date="2022-03-23T22:11:00Z">
        <w:r w:rsidDel="00425B43">
          <w:delText xml:space="preserve">The </w:delText>
        </w:r>
        <w:r w:rsidR="003B60D6" w:rsidDel="00425B43">
          <w:delText xml:space="preserve">global </w:delText>
        </w:r>
        <w:r w:rsidDel="00425B43">
          <w:delText>distribution of (MPAs</w:delText>
        </w:r>
        <w:r w:rsidR="00404F49" w:rsidDel="00425B43">
          <w:delText>)</w:delText>
        </w:r>
        <w:r w:rsidDel="00425B43">
          <w:delText xml:space="preserve"> was </w:delText>
        </w:r>
        <w:r w:rsidR="00D445DC" w:rsidDel="00425B43">
          <w:delText xml:space="preserve">downloaded </w:delText>
        </w:r>
        <w:r w:rsidR="003B60D6" w:rsidDel="00425B43">
          <w:delText>from</w:delText>
        </w:r>
        <w:r w:rsidDel="00425B43">
          <w:delText xml:space="preserve"> the protected planet website (UNEP-WCMC and IUCN 2021). This data </w:delText>
        </w:r>
        <w:r w:rsidRPr="00D3705D" w:rsidDel="00425B43">
          <w:delText>includes information on</w:delText>
        </w:r>
        <w:r w:rsidDel="00425B43">
          <w:delText xml:space="preserve"> the worldwide distribution of MPAs</w:delText>
        </w:r>
        <w:r w:rsidR="00FB78B1" w:rsidDel="00425B43">
          <w:delText>.</w:delText>
        </w:r>
        <w:r w:rsidDel="00425B43">
          <w:delText xml:space="preserve"> In total, there </w:delText>
        </w:r>
        <w:r w:rsidRPr="00052D12" w:rsidDel="00425B43">
          <w:delText>were</w:delText>
        </w:r>
        <w:r w:rsidR="00A16086" w:rsidRPr="00052D12" w:rsidDel="00425B43">
          <w:delText xml:space="preserve"> </w:delText>
        </w:r>
        <w:commentRangeStart w:id="623"/>
        <w:r w:rsidR="00A16086" w:rsidRPr="00052D12" w:rsidDel="00425B43">
          <w:rPr>
            <w:rPrChange w:id="624" w:author="Emma Bradshaw" w:date="2022-03-02T13:43:00Z">
              <w:rPr>
                <w:highlight w:val="cyan"/>
              </w:rPr>
            </w:rPrChange>
          </w:rPr>
          <w:delText>17</w:delText>
        </w:r>
        <w:r w:rsidR="00EF51BB" w:rsidRPr="00052D12" w:rsidDel="00425B43">
          <w:rPr>
            <w:rPrChange w:id="625" w:author="Emma Bradshaw" w:date="2022-03-02T13:43:00Z">
              <w:rPr>
                <w:highlight w:val="cyan"/>
              </w:rPr>
            </w:rPrChange>
          </w:rPr>
          <w:delText>,</w:delText>
        </w:r>
        <w:r w:rsidR="00A16086" w:rsidRPr="00052D12" w:rsidDel="00425B43">
          <w:rPr>
            <w:rPrChange w:id="626" w:author="Emma Bradshaw" w:date="2022-03-02T13:43:00Z">
              <w:rPr>
                <w:highlight w:val="cyan"/>
              </w:rPr>
            </w:rPrChange>
          </w:rPr>
          <w:delText>05</w:delText>
        </w:r>
      </w:del>
      <w:ins w:id="627" w:author="Emma Bradshaw" w:date="2022-03-02T13:43:00Z">
        <w:del w:id="628" w:author="Derek Tittensor" w:date="2022-03-23T22:11:00Z">
          <w:r w:rsidR="00933B3B" w:rsidRPr="00052D12" w:rsidDel="00425B43">
            <w:rPr>
              <w:rPrChange w:id="629" w:author="Emma Bradshaw" w:date="2022-03-02T13:43:00Z">
                <w:rPr>
                  <w:highlight w:val="cyan"/>
                </w:rPr>
              </w:rPrChange>
            </w:rPr>
            <w:delText>300</w:delText>
          </w:r>
        </w:del>
      </w:ins>
      <w:del w:id="630" w:author="Derek Tittensor" w:date="2022-03-23T22:11:00Z">
        <w:r w:rsidR="00A16086" w:rsidRPr="00052D12" w:rsidDel="00425B43">
          <w:rPr>
            <w:rPrChange w:id="631" w:author="Emma Bradshaw" w:date="2022-03-02T13:43:00Z">
              <w:rPr>
                <w:highlight w:val="cyan"/>
              </w:rPr>
            </w:rPrChange>
          </w:rPr>
          <w:delText>4</w:delText>
        </w:r>
        <w:r w:rsidRPr="00052D12" w:rsidDel="00425B43">
          <w:rPr>
            <w:rPrChange w:id="632" w:author="Emma Bradshaw" w:date="2022-03-02T13:43:00Z">
              <w:rPr>
                <w:highlight w:val="cyan"/>
              </w:rPr>
            </w:rPrChange>
          </w:rPr>
          <w:delText xml:space="preserve"> MPAs </w:delText>
        </w:r>
        <w:r w:rsidR="00FB78B1" w:rsidRPr="00052D12" w:rsidDel="00425B43">
          <w:rPr>
            <w:rPrChange w:id="633" w:author="Emma Bradshaw" w:date="2022-03-02T13:43:00Z">
              <w:rPr>
                <w:highlight w:val="cyan"/>
              </w:rPr>
            </w:rPrChange>
          </w:rPr>
          <w:delText xml:space="preserve">as </w:delText>
        </w:r>
        <w:r w:rsidRPr="00052D12" w:rsidDel="00425B43">
          <w:rPr>
            <w:rPrChange w:id="634" w:author="Emma Bradshaw" w:date="2022-03-02T13:43:00Z">
              <w:rPr>
                <w:highlight w:val="cyan"/>
              </w:rPr>
            </w:rPrChange>
          </w:rPr>
          <w:delText>polygons,</w:delText>
        </w:r>
      </w:del>
      <w:ins w:id="635" w:author="Emma Bradshaw" w:date="2022-03-10T17:22:00Z">
        <w:del w:id="636" w:author="Derek Tittensor" w:date="2022-03-23T22:11:00Z">
          <w:r w:rsidR="007F1097" w:rsidDel="00425B43">
            <w:delText xml:space="preserve"> in which 104 are designated as other effective area-based conserv</w:delText>
          </w:r>
        </w:del>
      </w:ins>
      <w:ins w:id="637" w:author="Emma Bradshaw" w:date="2022-03-10T17:23:00Z">
        <w:del w:id="638" w:author="Derek Tittensor" w:date="2022-03-23T22:11:00Z">
          <w:r w:rsidR="007F1097" w:rsidDel="00425B43">
            <w:delText xml:space="preserve">ation measures (OECMs), </w:delText>
          </w:r>
        </w:del>
      </w:ins>
      <w:del w:id="639" w:author="Derek Tittensor" w:date="2022-03-23T22:11:00Z">
        <w:r w:rsidRPr="00052D12" w:rsidDel="00425B43">
          <w:rPr>
            <w:rPrChange w:id="640" w:author="Emma Bradshaw" w:date="2022-03-02T13:43:00Z">
              <w:rPr>
                <w:highlight w:val="cyan"/>
              </w:rPr>
            </w:rPrChange>
          </w:rPr>
          <w:delText xml:space="preserve"> </w:delText>
        </w:r>
        <w:commentRangeStart w:id="641"/>
        <w:r w:rsidRPr="001D7170" w:rsidDel="00425B43">
          <w:rPr>
            <w:highlight w:val="cyan"/>
          </w:rPr>
          <w:delText>and</w:delText>
        </w:r>
        <w:r w:rsidR="00D64A3C" w:rsidRPr="001D7170" w:rsidDel="00425B43">
          <w:rPr>
            <w:highlight w:val="cyan"/>
          </w:rPr>
          <w:delText xml:space="preserve"> 1</w:delText>
        </w:r>
        <w:r w:rsidR="00FB78B1" w:rsidRPr="001D7170" w:rsidDel="00425B43">
          <w:rPr>
            <w:highlight w:val="cyan"/>
          </w:rPr>
          <w:delText xml:space="preserve">, </w:delText>
        </w:r>
        <w:r w:rsidR="00B7169E" w:rsidRPr="001D7170" w:rsidDel="00425B43">
          <w:rPr>
            <w:highlight w:val="cyan"/>
          </w:rPr>
          <w:delText xml:space="preserve"> </w:delText>
        </w:r>
        <w:r w:rsidR="00D64A3C" w:rsidRPr="001D7170" w:rsidDel="00425B43">
          <w:rPr>
            <w:highlight w:val="cyan"/>
          </w:rPr>
          <w:delText>6</w:delText>
        </w:r>
        <w:r w:rsidR="00F66E8C" w:rsidRPr="001D7170" w:rsidDel="00425B43">
          <w:rPr>
            <w:highlight w:val="cyan"/>
          </w:rPr>
          <w:delText>10</w:delText>
        </w:r>
        <w:r w:rsidDel="00425B43">
          <w:delText xml:space="preserve"> </w:delText>
        </w:r>
        <w:commentRangeEnd w:id="623"/>
        <w:r w:rsidR="00D62CAF" w:rsidDel="00425B43">
          <w:rPr>
            <w:rStyle w:val="CommentReference"/>
            <w:rFonts w:asciiTheme="minorHAnsi" w:eastAsiaTheme="minorHAnsi" w:hAnsiTheme="minorHAnsi" w:cstheme="minorBidi"/>
            <w:lang w:val="fr-CA"/>
          </w:rPr>
          <w:commentReference w:id="623"/>
        </w:r>
        <w:r w:rsidDel="00425B43">
          <w:delText>as point</w:delText>
        </w:r>
        <w:r w:rsidR="006845E8" w:rsidDel="00425B43">
          <w:delText>s</w:delText>
        </w:r>
        <w:commentRangeEnd w:id="641"/>
        <w:r w:rsidR="00B17327" w:rsidDel="00425B43">
          <w:rPr>
            <w:rStyle w:val="CommentReference"/>
            <w:rFonts w:asciiTheme="minorHAnsi" w:eastAsiaTheme="minorHAnsi" w:hAnsiTheme="minorHAnsi" w:cstheme="minorBidi"/>
            <w:lang w:val="fr-CA"/>
          </w:rPr>
          <w:commentReference w:id="641"/>
        </w:r>
      </w:del>
      <w:ins w:id="642" w:author="Emma Bradshaw" w:date="2022-03-10T17:20:00Z">
        <w:del w:id="643" w:author="Derek Tittensor" w:date="2022-03-23T22:11:00Z">
          <w:r w:rsidR="00715E93" w:rsidDel="00425B43">
            <w:delText xml:space="preserve">. </w:delText>
          </w:r>
        </w:del>
      </w:ins>
      <w:del w:id="644" w:author="Derek Tittensor" w:date="2022-03-23T22:11:00Z">
        <w:r w:rsidR="006845E8" w:rsidDel="00425B43">
          <w:delText xml:space="preserve">. </w:delText>
        </w:r>
        <w:r w:rsidR="00A029C6" w:rsidDel="00425B43">
          <w:delText>As points did not specify the area or extent</w:delText>
        </w:r>
        <w:r w:rsidR="007B5B99" w:rsidDel="00425B43">
          <w:delText xml:space="preserve"> of the MPA,</w:delText>
        </w:r>
        <w:r w:rsidR="00A029C6" w:rsidDel="00425B43">
          <w:delText xml:space="preserve"> they were excluded from </w:delText>
        </w:r>
        <w:r w:rsidR="003F26B3" w:rsidDel="00425B43">
          <w:delText xml:space="preserve">further </w:delText>
        </w:r>
        <w:r w:rsidR="00A029C6" w:rsidDel="00425B43">
          <w:delText>analysis</w:delText>
        </w:r>
        <w:r w:rsidR="000576E4" w:rsidDel="00425B43">
          <w:delText xml:space="preserve"> </w:delText>
        </w:r>
        <w:r w:rsidR="000576E4" w:rsidRPr="003F6DA3" w:rsidDel="00425B43">
          <w:delText>(Fig 6).</w:delText>
        </w:r>
        <w:r w:rsidR="000576E4" w:rsidDel="00425B43">
          <w:delText xml:space="preserve"> </w:delText>
        </w:r>
      </w:del>
      <w:ins w:id="645" w:author="Emma Bradshaw" w:date="2022-03-10T17:20:00Z">
        <w:del w:id="646" w:author="Derek Tittensor" w:date="2022-03-23T22:11:00Z">
          <w:r w:rsidR="00A00551" w:rsidDel="00425B43">
            <w:delText xml:space="preserve">Furthermore, it </w:delText>
          </w:r>
        </w:del>
      </w:ins>
      <w:ins w:id="647" w:author="Emma Bradshaw" w:date="2022-03-10T17:21:00Z">
        <w:del w:id="648" w:author="Derek Tittensor" w:date="2022-03-23T22:11:00Z">
          <w:r w:rsidR="00A00551" w:rsidDel="00425B43">
            <w:delText xml:space="preserve">is important to note </w:delText>
          </w:r>
        </w:del>
      </w:ins>
      <w:ins w:id="649" w:author="Emma Bradshaw" w:date="2022-03-10T17:24:00Z">
        <w:del w:id="650" w:author="Derek Tittensor" w:date="2022-03-23T22:11:00Z">
          <w:r w:rsidR="0053061D" w:rsidDel="00425B43">
            <w:delText>that we inc</w:delText>
          </w:r>
        </w:del>
      </w:ins>
      <w:ins w:id="651" w:author="Emma Bradshaw" w:date="2022-03-10T17:25:00Z">
        <w:del w:id="652" w:author="Derek Tittensor" w:date="2022-03-23T22:11:00Z">
          <w:r w:rsidR="0053061D" w:rsidDel="00425B43">
            <w:delText xml:space="preserve">luded all MPAs included in the database in our analysis including those that are </w:delText>
          </w:r>
        </w:del>
      </w:ins>
      <w:ins w:id="653" w:author="Emma Bradshaw" w:date="2022-03-10T17:24:00Z">
        <w:del w:id="654" w:author="Derek Tittensor" w:date="2022-03-23T22:11:00Z">
          <w:r w:rsidR="0053061D" w:rsidDel="00425B43">
            <w:delText>proposed, inscribed, adopted, designated or established</w:delText>
          </w:r>
        </w:del>
      </w:ins>
      <w:ins w:id="655" w:author="Emma Bradshaw" w:date="2022-03-10T17:25:00Z">
        <w:del w:id="656" w:author="Derek Tittensor" w:date="2022-03-23T22:11:00Z">
          <w:r w:rsidR="00FF16C3" w:rsidDel="00425B43">
            <w:delText xml:space="preserve"> (UNEP-WCMC 2019). </w:delText>
          </w:r>
        </w:del>
      </w:ins>
      <w:del w:id="657" w:author="Derek Tittensor" w:date="2022-03-23T22:11:00Z">
        <w:r w:rsidDel="00425B43">
          <w:delText>Other effective area-based conservation measures (OECM</w:delText>
        </w:r>
        <w:r w:rsidR="003F26B3" w:rsidDel="00425B43">
          <w:delText>s</w:delText>
        </w:r>
        <w:r w:rsidDel="00425B43">
          <w:delText>) were not included in the analysis as the MPA database solely includes data on protected areas</w:delText>
        </w:r>
        <w:r w:rsidR="004B0D12" w:rsidDel="00425B43">
          <w:delText xml:space="preserve"> (UNEP-WCMC 2019)</w:delText>
        </w:r>
        <w:r w:rsidDel="00425B43">
          <w:delText xml:space="preserve">. </w:delText>
        </w:r>
        <w:r w:rsidR="000373A6" w:rsidDel="00425B43">
          <w:rPr>
            <w:noProof/>
          </w:rPr>
          <w:drawing>
            <wp:anchor distT="0" distB="0" distL="114300" distR="114300" simplePos="0" relativeHeight="251663360" behindDoc="0" locked="0" layoutInCell="1" allowOverlap="1" wp14:anchorId="1680945D" wp14:editId="263BE97A">
              <wp:simplePos x="0" y="0"/>
              <wp:positionH relativeFrom="column">
                <wp:posOffset>-120015</wp:posOffset>
              </wp:positionH>
              <wp:positionV relativeFrom="paragraph">
                <wp:posOffset>704215</wp:posOffset>
              </wp:positionV>
              <wp:extent cx="6543040" cy="3896995"/>
              <wp:effectExtent l="0" t="0" r="0" b="1905"/>
              <wp:wrapThrough wrapText="bothSides">
                <wp:wrapPolygon edited="0">
                  <wp:start x="0" y="0"/>
                  <wp:lineTo x="0" y="21540"/>
                  <wp:lineTo x="21550" y="21540"/>
                  <wp:lineTo x="21550" y="0"/>
                  <wp:lineTo x="0" y="0"/>
                </wp:wrapPolygon>
              </wp:wrapThrough>
              <wp:docPr id="3" name="Picture 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t="18843" b="21598"/>
                      <a:stretch/>
                    </pic:blipFill>
                    <pic:spPr bwMode="auto">
                      <a:xfrm>
                        <a:off x="0" y="0"/>
                        <a:ext cx="6543040"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6F553C9" w14:textId="7B831473" w:rsidR="00FD41B0" w:rsidDel="00425B43" w:rsidRDefault="00FD41B0" w:rsidP="00FD41B0">
      <w:pPr>
        <w:pStyle w:val="Caption"/>
        <w:jc w:val="both"/>
        <w:rPr>
          <w:del w:id="658" w:author="Derek Tittensor" w:date="2022-03-23T22:11:00Z"/>
          <w:i w:val="0"/>
          <w:iCs w:val="0"/>
          <w:color w:val="auto"/>
          <w:sz w:val="24"/>
          <w:szCs w:val="24"/>
        </w:rPr>
      </w:pPr>
      <w:bookmarkStart w:id="659" w:name="_Toc68795170"/>
      <w:del w:id="660" w:author="Derek Tittensor" w:date="2022-03-23T22:11:00Z">
        <w:r w:rsidRPr="001D7170" w:rsidDel="00425B43">
          <w:rPr>
            <w:i w:val="0"/>
            <w:iCs w:val="0"/>
            <w:color w:val="auto"/>
            <w:sz w:val="24"/>
            <w:szCs w:val="24"/>
          </w:rPr>
          <w:delText xml:space="preserve">Figure </w:delText>
        </w:r>
        <w:r w:rsidRPr="001D7170" w:rsidDel="00425B43">
          <w:fldChar w:fldCharType="begin"/>
        </w:r>
        <w:r w:rsidRPr="00C27E72" w:rsidDel="00425B43">
          <w:rPr>
            <w:i w:val="0"/>
            <w:iCs w:val="0"/>
            <w:color w:val="auto"/>
            <w:sz w:val="24"/>
            <w:szCs w:val="24"/>
          </w:rPr>
          <w:delInstrText xml:space="preserve"> SEQ Figure \* ARABIC </w:delInstrText>
        </w:r>
        <w:r w:rsidRPr="001D7170" w:rsidDel="00425B43">
          <w:fldChar w:fldCharType="separate"/>
        </w:r>
        <w:r w:rsidR="001F2E6B" w:rsidDel="00425B43">
          <w:rPr>
            <w:i w:val="0"/>
            <w:iCs w:val="0"/>
            <w:noProof/>
            <w:color w:val="auto"/>
            <w:sz w:val="24"/>
            <w:szCs w:val="24"/>
          </w:rPr>
          <w:delText>6</w:delText>
        </w:r>
        <w:r w:rsidRPr="001D7170" w:rsidDel="00425B43">
          <w:fldChar w:fldCharType="end"/>
        </w:r>
        <w:r w:rsidR="00080E18" w:rsidDel="00425B43">
          <w:rPr>
            <w:i w:val="0"/>
            <w:iCs w:val="0"/>
            <w:color w:val="auto"/>
            <w:sz w:val="24"/>
            <w:szCs w:val="24"/>
          </w:rPr>
          <w:delText xml:space="preserve">. Global </w:delText>
        </w:r>
        <w:r w:rsidR="00B84354" w:rsidRPr="00FD41B0" w:rsidDel="00425B43">
          <w:rPr>
            <w:i w:val="0"/>
            <w:iCs w:val="0"/>
            <w:color w:val="auto"/>
            <w:sz w:val="24"/>
            <w:szCs w:val="24"/>
          </w:rPr>
          <w:delText>distribution</w:delText>
        </w:r>
        <w:r w:rsidRPr="001D7170" w:rsidDel="00425B43">
          <w:rPr>
            <w:i w:val="0"/>
            <w:iCs w:val="0"/>
            <w:color w:val="auto"/>
            <w:sz w:val="24"/>
            <w:szCs w:val="24"/>
          </w:rPr>
          <w:delText xml:space="preserve"> of MPAs</w:delText>
        </w:r>
        <w:r w:rsidR="00080E18" w:rsidDel="00425B43">
          <w:rPr>
            <w:i w:val="0"/>
            <w:iCs w:val="0"/>
            <w:color w:val="auto"/>
            <w:sz w:val="24"/>
            <w:szCs w:val="24"/>
          </w:rPr>
          <w:delText xml:space="preserve"> </w:delText>
        </w:r>
        <w:r w:rsidR="0091280C" w:rsidDel="00425B43">
          <w:rPr>
            <w:i w:val="0"/>
            <w:iCs w:val="0"/>
            <w:color w:val="auto"/>
            <w:sz w:val="24"/>
            <w:szCs w:val="24"/>
          </w:rPr>
          <w:delText>(UNEP-WCMC and IUCN 2021</w:delText>
        </w:r>
        <w:r w:rsidR="00080E18" w:rsidDel="00425B43">
          <w:rPr>
            <w:i w:val="0"/>
            <w:iCs w:val="0"/>
            <w:color w:val="auto"/>
            <w:sz w:val="24"/>
            <w:szCs w:val="24"/>
          </w:rPr>
          <w:delText>, downloaded in Feburary 202</w:delText>
        </w:r>
        <w:r w:rsidR="00C93240" w:rsidDel="00425B43">
          <w:rPr>
            <w:i w:val="0"/>
            <w:iCs w:val="0"/>
            <w:color w:val="auto"/>
            <w:sz w:val="24"/>
            <w:szCs w:val="24"/>
          </w:rPr>
          <w:delText>2</w:delText>
        </w:r>
        <w:r w:rsidR="0091280C" w:rsidDel="00425B43">
          <w:rPr>
            <w:i w:val="0"/>
            <w:iCs w:val="0"/>
            <w:color w:val="auto"/>
            <w:sz w:val="24"/>
            <w:szCs w:val="24"/>
          </w:rPr>
          <w:delText>).</w:delText>
        </w:r>
        <w:bookmarkEnd w:id="659"/>
        <w:r w:rsidR="0091280C" w:rsidDel="00425B43">
          <w:rPr>
            <w:i w:val="0"/>
            <w:iCs w:val="0"/>
            <w:color w:val="auto"/>
            <w:sz w:val="24"/>
            <w:szCs w:val="24"/>
          </w:rPr>
          <w:delText xml:space="preserve"> </w:delText>
        </w:r>
      </w:del>
    </w:p>
    <w:p w14:paraId="1203FCD0" w14:textId="6EB47A35" w:rsidR="00394A99" w:rsidRPr="00394A99" w:rsidDel="00425B43" w:rsidRDefault="00394A99" w:rsidP="001D7170">
      <w:pPr>
        <w:rPr>
          <w:del w:id="661" w:author="Derek Tittensor" w:date="2022-03-23T22:11:00Z"/>
          <w:highlight w:val="yellow"/>
        </w:rPr>
      </w:pPr>
    </w:p>
    <w:p w14:paraId="01DF7CFA" w14:textId="04DD6207" w:rsidR="00FD5093" w:rsidDel="00425B43" w:rsidRDefault="001503E7" w:rsidP="00C27E72">
      <w:pPr>
        <w:spacing w:line="480" w:lineRule="auto"/>
        <w:ind w:firstLine="720"/>
        <w:jc w:val="both"/>
        <w:rPr>
          <w:del w:id="662" w:author="Derek Tittensor" w:date="2022-03-23T22:11:00Z"/>
        </w:rPr>
      </w:pPr>
      <w:del w:id="663" w:author="Derek Tittensor" w:date="2022-03-23T22:11:00Z">
        <w:r w:rsidDel="00425B43">
          <w:delText>The MPA data</w:delText>
        </w:r>
        <w:r w:rsidR="00921741" w:rsidDel="00425B43">
          <w:delText xml:space="preserve"> </w:delText>
        </w:r>
        <w:r w:rsidDel="00425B43">
          <w:delText>include</w:delText>
        </w:r>
        <w:r w:rsidR="003533DD" w:rsidDel="00425B43">
          <w:delText>d</w:delText>
        </w:r>
        <w:r w:rsidDel="00425B43">
          <w:delText xml:space="preserve"> a classification of each MPA according to the IUCN’s Protected Area </w:delText>
        </w:r>
        <w:r w:rsidRPr="001511B7" w:rsidDel="00425B43">
          <w:delText>Categories</w:delText>
        </w:r>
        <w:r w:rsidR="00D974E1" w:rsidRPr="001511B7" w:rsidDel="00425B43">
          <w:delText xml:space="preserve"> (</w:delText>
        </w:r>
        <w:r w:rsidR="001511B7" w:rsidRPr="001D7170" w:rsidDel="00425B43">
          <w:delText>Dudley et al. 2013</w:delText>
        </w:r>
        <w:r w:rsidR="00D974E1" w:rsidRPr="001511B7" w:rsidDel="00425B43">
          <w:delText>).</w:delText>
        </w:r>
        <w:r w:rsidR="00986B55" w:rsidRPr="001511B7" w:rsidDel="00425B43">
          <w:delText xml:space="preserve"> </w:delText>
        </w:r>
        <w:r w:rsidRPr="001511B7" w:rsidDel="00425B43">
          <w:delText>The categorisation</w:delText>
        </w:r>
        <w:r w:rsidDel="00425B43">
          <w:delText xml:space="preserve"> scheme </w:delText>
        </w:r>
        <w:r w:rsidRPr="009E51BE" w:rsidDel="00425B43">
          <w:delText xml:space="preserve">contains </w:delText>
        </w:r>
        <w:r w:rsidDel="00425B43">
          <w:delText>6</w:delText>
        </w:r>
        <w:r w:rsidRPr="009E51BE" w:rsidDel="00425B43">
          <w:delText xml:space="preserve"> levels with the strictest regulations being employed in strict nature reserves</w:delText>
        </w:r>
        <w:r w:rsidR="00082D02" w:rsidDel="00425B43">
          <w:delText>,</w:delText>
        </w:r>
        <w:r w:rsidRPr="009E51BE" w:rsidDel="00425B43">
          <w:delText xml:space="preserve"> and </w:delText>
        </w:r>
        <w:r w:rsidR="00B46A69" w:rsidDel="00425B43">
          <w:delText xml:space="preserve">roughly speaking </w:delText>
        </w:r>
        <w:r w:rsidRPr="009E51BE" w:rsidDel="00425B43">
          <w:delText>decreasing u</w:delText>
        </w:r>
        <w:r w:rsidR="00542D11" w:rsidDel="00425B43">
          <w:delText>p</w:delText>
        </w:r>
        <w:r w:rsidRPr="009E51BE" w:rsidDel="00425B43">
          <w:delText xml:space="preserve"> </w:delText>
        </w:r>
        <w:r w:rsidDel="00425B43">
          <w:delText>the categor</w:delText>
        </w:r>
        <w:r w:rsidR="00DA6180" w:rsidDel="00425B43">
          <w:delText>ies</w:delText>
        </w:r>
        <w:r w:rsidR="00082D02" w:rsidDel="00425B43">
          <w:delText>.</w:delText>
        </w:r>
        <w:r w:rsidR="00DA6180" w:rsidDel="00425B43">
          <w:delText xml:space="preserve"> </w:delText>
        </w:r>
        <w:r w:rsidR="00115B6E" w:rsidRPr="00115B6E" w:rsidDel="00425B43">
          <w:delText>Each category is distinguished by its key features</w:delText>
        </w:r>
        <w:r w:rsidR="00082D02" w:rsidDel="00425B43">
          <w:delText>,</w:delText>
        </w:r>
        <w:r w:rsidR="00115B6E" w:rsidRPr="00115B6E" w:rsidDel="00425B43">
          <w:delText xml:space="preserve"> as well as the role it plays in seascapes/landscapes (Dudley</w:delText>
        </w:r>
        <w:r w:rsidR="00111B85" w:rsidDel="00425B43">
          <w:delText xml:space="preserve"> et al.</w:delText>
        </w:r>
        <w:r w:rsidR="00115B6E" w:rsidRPr="00115B6E" w:rsidDel="00425B43">
          <w:delText xml:space="preserve"> 2013)</w:delText>
        </w:r>
        <w:r w:rsidR="00082D02" w:rsidDel="00425B43">
          <w:delText>; we have summarized the relevant details for cora</w:delText>
        </w:r>
        <w:r w:rsidR="001511B7" w:rsidDel="00425B43">
          <w:delText>l</w:delText>
        </w:r>
        <w:r w:rsidR="00082D02" w:rsidDel="00425B43">
          <w:delText xml:space="preserve"> reefs in </w:delText>
        </w:r>
        <w:r w:rsidR="00115B6E" w:rsidRPr="00115B6E" w:rsidDel="00425B43">
          <w:delText xml:space="preserve">(Table </w:delText>
        </w:r>
        <w:r w:rsidR="00184BB3" w:rsidDel="00425B43">
          <w:delText>1</w:delText>
        </w:r>
        <w:r w:rsidR="00115B6E" w:rsidRPr="00115B6E" w:rsidDel="00425B43">
          <w:delText xml:space="preserve">). </w:delText>
        </w:r>
      </w:del>
    </w:p>
    <w:p w14:paraId="09ABA25B" w14:textId="3C064723" w:rsidR="00755407" w:rsidDel="00425B43" w:rsidRDefault="00755407">
      <w:pPr>
        <w:pStyle w:val="Caption"/>
        <w:jc w:val="both"/>
        <w:rPr>
          <w:del w:id="664" w:author="Derek Tittensor" w:date="2022-03-23T22:11:00Z"/>
          <w:color w:val="000000" w:themeColor="text1"/>
        </w:rPr>
      </w:pPr>
      <w:bookmarkStart w:id="665" w:name="_Toc68278984"/>
    </w:p>
    <w:p w14:paraId="390142DF" w14:textId="57E3E414" w:rsidR="00382E07" w:rsidDel="00425B43" w:rsidRDefault="00382E07">
      <w:pPr>
        <w:spacing w:line="480" w:lineRule="auto"/>
        <w:ind w:firstLine="720"/>
        <w:jc w:val="both"/>
        <w:rPr>
          <w:del w:id="666" w:author="Derek Tittensor" w:date="2022-03-23T22:11:00Z"/>
        </w:rPr>
        <w:pPrChange w:id="667" w:author="Emma Bradshaw" w:date="2022-03-11T14:23:00Z">
          <w:pPr>
            <w:pStyle w:val="Caption"/>
            <w:jc w:val="both"/>
          </w:pPr>
        </w:pPrChange>
      </w:pPr>
    </w:p>
    <w:p w14:paraId="4A0C442C" w14:textId="0443D6FF" w:rsidR="00C80161" w:rsidDel="00425B43" w:rsidRDefault="00785C0B" w:rsidP="001D7170">
      <w:pPr>
        <w:pStyle w:val="Caption"/>
        <w:jc w:val="both"/>
        <w:rPr>
          <w:del w:id="668" w:author="Derek Tittensor" w:date="2022-03-23T22:11:00Z"/>
        </w:rPr>
      </w:pPr>
      <w:del w:id="669" w:author="Derek Tittensor" w:date="2022-03-23T22:11:00Z">
        <w:r w:rsidRPr="001D7170" w:rsidDel="00425B43">
          <w:rPr>
            <w:i w:val="0"/>
            <w:iCs w:val="0"/>
            <w:color w:val="000000" w:themeColor="text1"/>
            <w:sz w:val="24"/>
            <w:szCs w:val="24"/>
          </w:rPr>
          <w:delText xml:space="preserve">Table </w:delText>
        </w:r>
        <w:r w:rsidRPr="001D7170" w:rsidDel="00425B43">
          <w:rPr>
            <w:i w:val="0"/>
            <w:iCs w:val="0"/>
            <w:color w:val="000000" w:themeColor="text1"/>
            <w:sz w:val="24"/>
            <w:szCs w:val="24"/>
          </w:rPr>
          <w:fldChar w:fldCharType="begin"/>
        </w:r>
        <w:r w:rsidRPr="001D7170" w:rsidDel="00425B43">
          <w:rPr>
            <w:i w:val="0"/>
            <w:iCs w:val="0"/>
            <w:color w:val="000000" w:themeColor="text1"/>
            <w:sz w:val="24"/>
            <w:szCs w:val="24"/>
          </w:rPr>
          <w:delInstrText xml:space="preserve"> SEQ Table \* ARABIC </w:delInstrText>
        </w:r>
        <w:r w:rsidRPr="001D7170" w:rsidDel="00425B43">
          <w:rPr>
            <w:i w:val="0"/>
            <w:iCs w:val="0"/>
            <w:color w:val="000000" w:themeColor="text1"/>
            <w:sz w:val="24"/>
            <w:szCs w:val="24"/>
          </w:rPr>
          <w:fldChar w:fldCharType="separate"/>
        </w:r>
        <w:r w:rsidR="001F2E6B" w:rsidRPr="001D7170" w:rsidDel="00425B43">
          <w:rPr>
            <w:i w:val="0"/>
            <w:iCs w:val="0"/>
            <w:noProof/>
            <w:color w:val="000000" w:themeColor="text1"/>
            <w:sz w:val="24"/>
            <w:szCs w:val="24"/>
          </w:rPr>
          <w:delText>1</w:delText>
        </w:r>
        <w:r w:rsidRPr="001D7170" w:rsidDel="00425B43">
          <w:rPr>
            <w:i w:val="0"/>
            <w:iCs w:val="0"/>
            <w:color w:val="000000" w:themeColor="text1"/>
            <w:sz w:val="24"/>
            <w:szCs w:val="24"/>
          </w:rPr>
          <w:fldChar w:fldCharType="end"/>
        </w:r>
        <w:r w:rsidR="003B669A" w:rsidRPr="001D7170" w:rsidDel="00425B43">
          <w:rPr>
            <w:i w:val="0"/>
            <w:iCs w:val="0"/>
            <w:color w:val="000000" w:themeColor="text1"/>
            <w:sz w:val="24"/>
            <w:szCs w:val="24"/>
          </w:rPr>
          <w:delText xml:space="preserve"> </w:delText>
        </w:r>
        <w:r w:rsidR="006350CE" w:rsidRPr="001D7170" w:rsidDel="00425B43">
          <w:rPr>
            <w:i w:val="0"/>
            <w:iCs w:val="0"/>
            <w:color w:val="000000" w:themeColor="text1"/>
            <w:sz w:val="24"/>
            <w:szCs w:val="24"/>
          </w:rPr>
          <w:delText>Classifications and brief descriptions for the six listed categories of the IUCN Protected Area Categories System according to Dudley</w:delText>
        </w:r>
        <w:r w:rsidR="00755F4E" w:rsidRPr="001D7170" w:rsidDel="00425B43">
          <w:rPr>
            <w:i w:val="0"/>
            <w:iCs w:val="0"/>
            <w:color w:val="000000" w:themeColor="text1"/>
            <w:sz w:val="24"/>
            <w:szCs w:val="24"/>
          </w:rPr>
          <w:delText xml:space="preserve"> et al.</w:delText>
        </w:r>
        <w:r w:rsidR="006350CE" w:rsidRPr="001D7170" w:rsidDel="00425B43">
          <w:rPr>
            <w:i w:val="0"/>
            <w:iCs w:val="0"/>
            <w:color w:val="000000" w:themeColor="text1"/>
            <w:sz w:val="24"/>
            <w:szCs w:val="24"/>
          </w:rPr>
          <w:delText xml:space="preserve"> </w:delText>
        </w:r>
        <w:r w:rsidR="00760C2B" w:rsidRPr="001D7170" w:rsidDel="00425B43">
          <w:rPr>
            <w:i w:val="0"/>
            <w:iCs w:val="0"/>
            <w:color w:val="000000" w:themeColor="text1"/>
            <w:sz w:val="24"/>
            <w:szCs w:val="24"/>
          </w:rPr>
          <w:delText>(</w:delText>
        </w:r>
        <w:r w:rsidR="006350CE" w:rsidRPr="001D7170" w:rsidDel="00425B43">
          <w:rPr>
            <w:i w:val="0"/>
            <w:iCs w:val="0"/>
            <w:color w:val="000000" w:themeColor="text1"/>
            <w:sz w:val="24"/>
            <w:szCs w:val="24"/>
          </w:rPr>
          <w:delText>2013)</w:delText>
        </w:r>
        <w:bookmarkEnd w:id="665"/>
        <w:r w:rsidR="006418EF" w:rsidRPr="001D7170" w:rsidDel="00425B43">
          <w:rPr>
            <w:i w:val="0"/>
            <w:iCs w:val="0"/>
            <w:color w:val="000000" w:themeColor="text1"/>
            <w:sz w:val="24"/>
            <w:szCs w:val="24"/>
          </w:rPr>
          <w:delText xml:space="preserve">, and inferred protection for coral reefs. </w:delText>
        </w:r>
      </w:del>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337"/>
        <w:gridCol w:w="2337"/>
        <w:gridCol w:w="2338"/>
        <w:gridCol w:w="2338"/>
      </w:tblGrid>
      <w:tr w:rsidR="00C80161" w:rsidRPr="00F1107A" w:rsidDel="00425B43" w14:paraId="40C9AD7B" w14:textId="65065C31" w:rsidTr="001D7170">
        <w:trPr>
          <w:del w:id="670" w:author="Derek Tittensor" w:date="2022-03-23T22:11:00Z"/>
        </w:trPr>
        <w:tc>
          <w:tcPr>
            <w:tcW w:w="9350" w:type="dxa"/>
            <w:gridSpan w:val="4"/>
          </w:tcPr>
          <w:p w14:paraId="53A01EC7" w14:textId="2436CA94" w:rsidR="00C80161" w:rsidDel="00425B43" w:rsidRDefault="00C80161" w:rsidP="004468BA">
            <w:pPr>
              <w:jc w:val="center"/>
              <w:rPr>
                <w:del w:id="671" w:author="Derek Tittensor" w:date="2022-03-23T22:11:00Z"/>
              </w:rPr>
            </w:pPr>
            <w:del w:id="672" w:author="Derek Tittensor" w:date="2022-03-23T22:11:00Z">
              <w:r w:rsidDel="00425B43">
                <w:delText>IUCN Protected Area Categories System</w:delText>
              </w:r>
            </w:del>
          </w:p>
        </w:tc>
      </w:tr>
      <w:tr w:rsidR="00C80161" w:rsidDel="00425B43" w14:paraId="0E357B35" w14:textId="7AA3804F" w:rsidTr="001D7170">
        <w:trPr>
          <w:del w:id="673" w:author="Derek Tittensor" w:date="2022-03-23T22:11:00Z"/>
        </w:trPr>
        <w:tc>
          <w:tcPr>
            <w:tcW w:w="2337" w:type="dxa"/>
            <w:tcBorders>
              <w:bottom w:val="single" w:sz="4" w:space="0" w:color="auto"/>
            </w:tcBorders>
          </w:tcPr>
          <w:p w14:paraId="141124D3" w14:textId="1A3DDC26" w:rsidR="00C80161" w:rsidDel="00425B43" w:rsidRDefault="00C80161" w:rsidP="004468BA">
            <w:pPr>
              <w:rPr>
                <w:del w:id="674" w:author="Derek Tittensor" w:date="2022-03-23T22:11:00Z"/>
              </w:rPr>
            </w:pPr>
            <w:del w:id="675" w:author="Derek Tittensor" w:date="2022-03-23T22:11:00Z">
              <w:r w:rsidRPr="001D5F78" w:rsidDel="00425B43">
                <w:rPr>
                  <w:b/>
                  <w:bCs/>
                </w:rPr>
                <w:delText xml:space="preserve">Category: </w:delText>
              </w:r>
            </w:del>
          </w:p>
        </w:tc>
        <w:tc>
          <w:tcPr>
            <w:tcW w:w="2337" w:type="dxa"/>
            <w:tcBorders>
              <w:bottom w:val="single" w:sz="4" w:space="0" w:color="auto"/>
            </w:tcBorders>
          </w:tcPr>
          <w:p w14:paraId="70BE5DA9" w14:textId="15774C32" w:rsidR="00C80161" w:rsidDel="00425B43" w:rsidRDefault="00C80161" w:rsidP="004468BA">
            <w:pPr>
              <w:rPr>
                <w:del w:id="676" w:author="Derek Tittensor" w:date="2022-03-23T22:11:00Z"/>
              </w:rPr>
            </w:pPr>
            <w:del w:id="677" w:author="Derek Tittensor" w:date="2022-03-23T22:11:00Z">
              <w:r w:rsidRPr="001D5F78" w:rsidDel="00425B43">
                <w:rPr>
                  <w:b/>
                  <w:bCs/>
                </w:rPr>
                <w:delText xml:space="preserve">Classification: </w:delText>
              </w:r>
            </w:del>
          </w:p>
        </w:tc>
        <w:tc>
          <w:tcPr>
            <w:tcW w:w="2338" w:type="dxa"/>
            <w:tcBorders>
              <w:bottom w:val="single" w:sz="4" w:space="0" w:color="auto"/>
            </w:tcBorders>
          </w:tcPr>
          <w:p w14:paraId="521C0046" w14:textId="1145ECBD" w:rsidR="00C80161" w:rsidDel="00425B43" w:rsidRDefault="00C80161" w:rsidP="004468BA">
            <w:pPr>
              <w:rPr>
                <w:del w:id="678" w:author="Derek Tittensor" w:date="2022-03-23T22:11:00Z"/>
              </w:rPr>
            </w:pPr>
            <w:del w:id="679" w:author="Derek Tittensor" w:date="2022-03-23T22:11:00Z">
              <w:r w:rsidDel="00425B43">
                <w:rPr>
                  <w:b/>
                  <w:bCs/>
                </w:rPr>
                <w:delText xml:space="preserve">Description: </w:delText>
              </w:r>
            </w:del>
          </w:p>
        </w:tc>
        <w:tc>
          <w:tcPr>
            <w:tcW w:w="2338" w:type="dxa"/>
            <w:tcBorders>
              <w:bottom w:val="single" w:sz="4" w:space="0" w:color="auto"/>
            </w:tcBorders>
          </w:tcPr>
          <w:p w14:paraId="17435C37" w14:textId="7F2CF442" w:rsidR="00C80161" w:rsidDel="00425B43" w:rsidRDefault="006418EF" w:rsidP="004468BA">
            <w:pPr>
              <w:rPr>
                <w:del w:id="680" w:author="Derek Tittensor" w:date="2022-03-23T22:11:00Z"/>
              </w:rPr>
            </w:pPr>
            <w:del w:id="681" w:author="Derek Tittensor" w:date="2022-03-23T22:11:00Z">
              <w:r w:rsidDel="00425B43">
                <w:rPr>
                  <w:b/>
                  <w:bCs/>
                </w:rPr>
                <w:delText xml:space="preserve">Inferred protection </w:delText>
              </w:r>
              <w:r w:rsidR="00C80161" w:rsidDel="00425B43">
                <w:rPr>
                  <w:b/>
                  <w:bCs/>
                </w:rPr>
                <w:delText xml:space="preserve">for coral reefs: </w:delText>
              </w:r>
            </w:del>
          </w:p>
        </w:tc>
      </w:tr>
      <w:tr w:rsidR="00C80161" w:rsidRPr="00F1107A" w:rsidDel="00425B43" w14:paraId="5AF71D79" w14:textId="35D58A6B" w:rsidTr="001D7170">
        <w:trPr>
          <w:del w:id="682" w:author="Derek Tittensor" w:date="2022-03-23T22:11:00Z"/>
        </w:trPr>
        <w:tc>
          <w:tcPr>
            <w:tcW w:w="2337" w:type="dxa"/>
            <w:tcBorders>
              <w:bottom w:val="nil"/>
            </w:tcBorders>
          </w:tcPr>
          <w:p w14:paraId="34C44FD6" w14:textId="213AC04A" w:rsidR="00C80161" w:rsidDel="00425B43" w:rsidRDefault="00C80161" w:rsidP="004468BA">
            <w:pPr>
              <w:rPr>
                <w:del w:id="683" w:author="Derek Tittensor" w:date="2022-03-23T22:11:00Z"/>
              </w:rPr>
            </w:pPr>
            <w:del w:id="684" w:author="Derek Tittensor" w:date="2022-03-23T22:11:00Z">
              <w:r w:rsidDel="00425B43">
                <w:delText xml:space="preserve">Ia. </w:delText>
              </w:r>
            </w:del>
          </w:p>
        </w:tc>
        <w:tc>
          <w:tcPr>
            <w:tcW w:w="2337" w:type="dxa"/>
            <w:tcBorders>
              <w:bottom w:val="nil"/>
            </w:tcBorders>
          </w:tcPr>
          <w:p w14:paraId="6A378554" w14:textId="354A92AD" w:rsidR="00C80161" w:rsidDel="00425B43" w:rsidRDefault="00C80161" w:rsidP="004468BA">
            <w:pPr>
              <w:rPr>
                <w:del w:id="685" w:author="Derek Tittensor" w:date="2022-03-23T22:11:00Z"/>
              </w:rPr>
            </w:pPr>
            <w:del w:id="686" w:author="Derek Tittensor" w:date="2022-03-23T22:11:00Z">
              <w:r w:rsidDel="00425B43">
                <w:delText>Strict Nature Reserves</w:delText>
              </w:r>
            </w:del>
          </w:p>
        </w:tc>
        <w:tc>
          <w:tcPr>
            <w:tcW w:w="2338" w:type="dxa"/>
            <w:tcBorders>
              <w:bottom w:val="nil"/>
            </w:tcBorders>
          </w:tcPr>
          <w:p w14:paraId="6F02D762" w14:textId="4F48557D" w:rsidR="00C80161" w:rsidRPr="00CC0F82" w:rsidDel="00425B43" w:rsidRDefault="00C80161" w:rsidP="004468BA">
            <w:pPr>
              <w:rPr>
                <w:del w:id="687" w:author="Derek Tittensor" w:date="2022-03-23T22:11:00Z"/>
              </w:rPr>
            </w:pPr>
            <w:del w:id="688" w:author="Derek Tittensor" w:date="2022-03-23T22:11:00Z">
              <w:r w:rsidRPr="00CC0F82" w:rsidDel="00425B43">
                <w:delText xml:space="preserve">Areas </w:delText>
              </w:r>
              <w:r w:rsidDel="00425B43">
                <w:delText xml:space="preserve">considered high risk </w:delText>
              </w:r>
              <w:r w:rsidRPr="00CC0F82" w:rsidDel="00425B43">
                <w:delText xml:space="preserve">for either species, ecosystems or geographic features. </w:delText>
              </w:r>
            </w:del>
          </w:p>
          <w:p w14:paraId="5B0DABB5" w14:textId="385E79BB" w:rsidR="00C80161" w:rsidRPr="00CC0F82" w:rsidDel="00425B43" w:rsidRDefault="00C80161" w:rsidP="004468BA">
            <w:pPr>
              <w:rPr>
                <w:del w:id="689" w:author="Derek Tittensor" w:date="2022-03-23T22:11:00Z"/>
              </w:rPr>
            </w:pPr>
            <w:del w:id="690" w:author="Derek Tittensor" w:date="2022-03-23T22:11:00Z">
              <w:r w:rsidRPr="00CC0F82" w:rsidDel="00425B43">
                <w:delText>Involve little to no human intervention</w:delText>
              </w:r>
            </w:del>
          </w:p>
          <w:p w14:paraId="3681282E" w14:textId="52CD7F88" w:rsidR="00C80161" w:rsidRPr="00CC0F82" w:rsidDel="00425B43" w:rsidRDefault="00C80161" w:rsidP="004468BA">
            <w:pPr>
              <w:jc w:val="both"/>
              <w:rPr>
                <w:del w:id="691" w:author="Derek Tittensor" w:date="2022-03-23T22:11:00Z"/>
              </w:rPr>
            </w:pPr>
            <w:del w:id="692" w:author="Derek Tittensor" w:date="2022-03-23T22:11:00Z">
              <w:r w:rsidRPr="00CC0F82" w:rsidDel="00425B43">
                <w:delText xml:space="preserve">They maintain natural values, protect some the Earth’s rarest richness and provide ideal locations for assessing the effects of human impacts. </w:delText>
              </w:r>
            </w:del>
          </w:p>
        </w:tc>
        <w:tc>
          <w:tcPr>
            <w:tcW w:w="2338" w:type="dxa"/>
            <w:tcBorders>
              <w:bottom w:val="nil"/>
            </w:tcBorders>
          </w:tcPr>
          <w:p w14:paraId="13EF35FE" w14:textId="0AE2B20E" w:rsidR="00C80161" w:rsidDel="00425B43" w:rsidRDefault="00C80161" w:rsidP="004468BA">
            <w:pPr>
              <w:jc w:val="both"/>
              <w:rPr>
                <w:del w:id="693" w:author="Derek Tittensor" w:date="2022-03-23T22:11:00Z"/>
              </w:rPr>
            </w:pPr>
            <w:del w:id="694" w:author="Derek Tittensor" w:date="2022-03-23T22:11:00Z">
              <w:r w:rsidDel="00425B43">
                <w:delText xml:space="preserve">Reefs would suffer very little from </w:delText>
              </w:r>
              <w:r w:rsidR="004264A2" w:rsidDel="00425B43">
                <w:delText xml:space="preserve">non-climate </w:delText>
              </w:r>
              <w:r w:rsidDel="00425B43">
                <w:delText xml:space="preserve">anthropogenic disturbance and would be highly protected. </w:delText>
              </w:r>
            </w:del>
          </w:p>
        </w:tc>
      </w:tr>
      <w:tr w:rsidR="00C80161" w:rsidRPr="00F1107A" w:rsidDel="00425B43" w14:paraId="49DA99E1" w14:textId="50A32E2F" w:rsidTr="001D7170">
        <w:trPr>
          <w:del w:id="695" w:author="Derek Tittensor" w:date="2022-03-23T22:11:00Z"/>
        </w:trPr>
        <w:tc>
          <w:tcPr>
            <w:tcW w:w="2337" w:type="dxa"/>
            <w:tcBorders>
              <w:top w:val="nil"/>
              <w:bottom w:val="nil"/>
            </w:tcBorders>
          </w:tcPr>
          <w:p w14:paraId="5532A0BE" w14:textId="1F4A90F7" w:rsidR="00C80161" w:rsidDel="00425B43" w:rsidRDefault="00C80161" w:rsidP="004468BA">
            <w:pPr>
              <w:rPr>
                <w:del w:id="696" w:author="Derek Tittensor" w:date="2022-03-23T22:11:00Z"/>
              </w:rPr>
            </w:pPr>
            <w:del w:id="697" w:author="Derek Tittensor" w:date="2022-03-23T22:11:00Z">
              <w:r w:rsidDel="00425B43">
                <w:delText xml:space="preserve">Ib. </w:delText>
              </w:r>
            </w:del>
          </w:p>
        </w:tc>
        <w:tc>
          <w:tcPr>
            <w:tcW w:w="2337" w:type="dxa"/>
            <w:tcBorders>
              <w:top w:val="nil"/>
              <w:bottom w:val="nil"/>
            </w:tcBorders>
          </w:tcPr>
          <w:p w14:paraId="124D878C" w14:textId="6CCCFB0B" w:rsidR="00C80161" w:rsidDel="00425B43" w:rsidRDefault="00C80161" w:rsidP="004468BA">
            <w:pPr>
              <w:rPr>
                <w:del w:id="698" w:author="Derek Tittensor" w:date="2022-03-23T22:11:00Z"/>
              </w:rPr>
            </w:pPr>
            <w:del w:id="699" w:author="Derek Tittensor" w:date="2022-03-23T22:11:00Z">
              <w:r w:rsidDel="00425B43">
                <w:delText>Wilderness Area</w:delText>
              </w:r>
            </w:del>
          </w:p>
        </w:tc>
        <w:tc>
          <w:tcPr>
            <w:tcW w:w="2338" w:type="dxa"/>
            <w:tcBorders>
              <w:top w:val="nil"/>
              <w:bottom w:val="nil"/>
            </w:tcBorders>
          </w:tcPr>
          <w:p w14:paraId="4355B643" w14:textId="1F4B8551" w:rsidR="00C80161" w:rsidDel="00425B43" w:rsidRDefault="00C80161" w:rsidP="004468BA">
            <w:pPr>
              <w:jc w:val="both"/>
              <w:rPr>
                <w:del w:id="700" w:author="Derek Tittensor" w:date="2022-03-23T22:11:00Z"/>
              </w:rPr>
            </w:pPr>
            <w:del w:id="701" w:author="Derek Tittensor" w:date="2022-03-23T22:11:00Z">
              <w:r w:rsidDel="00425B43">
                <w:delText xml:space="preserve">Aim to preserve and protect natural areas that have been relatively undisturbed by human activity, while allowing indigenous communities to maintain customs and benefit from non-material natural resources. </w:delText>
              </w:r>
            </w:del>
          </w:p>
        </w:tc>
        <w:tc>
          <w:tcPr>
            <w:tcW w:w="2338" w:type="dxa"/>
            <w:tcBorders>
              <w:top w:val="nil"/>
              <w:bottom w:val="nil"/>
            </w:tcBorders>
          </w:tcPr>
          <w:p w14:paraId="4A3E0F37" w14:textId="6A1C0971" w:rsidR="00C80161" w:rsidDel="00425B43" w:rsidRDefault="00C80161" w:rsidP="004468BA">
            <w:pPr>
              <w:jc w:val="both"/>
              <w:rPr>
                <w:del w:id="702" w:author="Derek Tittensor" w:date="2022-03-23T22:11:00Z"/>
              </w:rPr>
            </w:pPr>
            <w:del w:id="703" w:author="Derek Tittensor" w:date="2022-03-23T22:11:00Z">
              <w:r w:rsidDel="00425B43">
                <w:delText xml:space="preserve">Coral reefs located within these areas would </w:delText>
              </w:r>
              <w:r w:rsidR="0033604B" w:rsidDel="00425B43">
                <w:delText xml:space="preserve">have </w:delText>
              </w:r>
              <w:r w:rsidDel="00425B43">
                <w:delText xml:space="preserve">some </w:delText>
              </w:r>
              <w:r w:rsidR="004264A2" w:rsidDel="00425B43">
                <w:delText>impacts anthropogenic sources</w:delText>
              </w:r>
              <w:r w:rsidDel="00425B43">
                <w:delText xml:space="preserve">, but practices would be </w:delText>
              </w:r>
              <w:r w:rsidR="00E36FCA" w:rsidDel="00425B43">
                <w:delText xml:space="preserve">of low intensity, </w:delText>
              </w:r>
              <w:r w:rsidDel="00425B43">
                <w:delText xml:space="preserve">thus posing little threat. </w:delText>
              </w:r>
            </w:del>
          </w:p>
        </w:tc>
      </w:tr>
      <w:tr w:rsidR="00C80161" w:rsidRPr="00F1107A" w:rsidDel="00425B43" w14:paraId="3FAA197C" w14:textId="43ACBB06" w:rsidTr="001D7170">
        <w:trPr>
          <w:del w:id="704" w:author="Derek Tittensor" w:date="2022-03-23T22:11:00Z"/>
        </w:trPr>
        <w:tc>
          <w:tcPr>
            <w:tcW w:w="2337" w:type="dxa"/>
            <w:tcBorders>
              <w:top w:val="nil"/>
              <w:bottom w:val="nil"/>
            </w:tcBorders>
          </w:tcPr>
          <w:p w14:paraId="624E31F7" w14:textId="00C40FC5" w:rsidR="00C80161" w:rsidDel="00425B43" w:rsidRDefault="00C80161" w:rsidP="004468BA">
            <w:pPr>
              <w:jc w:val="both"/>
              <w:rPr>
                <w:del w:id="705" w:author="Derek Tittensor" w:date="2022-03-23T22:11:00Z"/>
              </w:rPr>
            </w:pPr>
            <w:del w:id="706" w:author="Derek Tittensor" w:date="2022-03-23T22:11:00Z">
              <w:r w:rsidDel="00425B43">
                <w:delText xml:space="preserve">II. </w:delText>
              </w:r>
            </w:del>
          </w:p>
        </w:tc>
        <w:tc>
          <w:tcPr>
            <w:tcW w:w="2337" w:type="dxa"/>
            <w:tcBorders>
              <w:top w:val="nil"/>
              <w:bottom w:val="nil"/>
            </w:tcBorders>
          </w:tcPr>
          <w:p w14:paraId="6CDFB9C7" w14:textId="4753F9E0" w:rsidR="00C80161" w:rsidDel="00425B43" w:rsidRDefault="00C80161" w:rsidP="004468BA">
            <w:pPr>
              <w:jc w:val="both"/>
              <w:rPr>
                <w:del w:id="707" w:author="Derek Tittensor" w:date="2022-03-23T22:11:00Z"/>
              </w:rPr>
            </w:pPr>
            <w:del w:id="708" w:author="Derek Tittensor" w:date="2022-03-23T22:11:00Z">
              <w:r w:rsidDel="00425B43">
                <w:delText>National Park</w:delText>
              </w:r>
            </w:del>
          </w:p>
        </w:tc>
        <w:tc>
          <w:tcPr>
            <w:tcW w:w="2338" w:type="dxa"/>
            <w:tcBorders>
              <w:top w:val="nil"/>
              <w:bottom w:val="nil"/>
            </w:tcBorders>
          </w:tcPr>
          <w:p w14:paraId="5DE6FA75" w14:textId="74598247" w:rsidR="00C80161" w:rsidDel="00425B43" w:rsidRDefault="00C80161" w:rsidP="004468BA">
            <w:pPr>
              <w:jc w:val="both"/>
              <w:rPr>
                <w:del w:id="709" w:author="Derek Tittensor" w:date="2022-03-23T22:11:00Z"/>
              </w:rPr>
            </w:pPr>
            <w:del w:id="710" w:author="Derek Tittensor" w:date="2022-03-23T22:11:00Z">
              <w:r w:rsidDel="00425B43">
                <w:delText xml:space="preserve">National parks are vast, largely natural areas, that aim to protect ecological processes while promoting educational, recreational and cultural connections between humans and nature. </w:delText>
              </w:r>
            </w:del>
          </w:p>
        </w:tc>
        <w:tc>
          <w:tcPr>
            <w:tcW w:w="2338" w:type="dxa"/>
            <w:tcBorders>
              <w:top w:val="nil"/>
              <w:bottom w:val="nil"/>
            </w:tcBorders>
          </w:tcPr>
          <w:p w14:paraId="01233B64" w14:textId="09A61628" w:rsidR="00C80161" w:rsidDel="00425B43" w:rsidRDefault="00C80161" w:rsidP="004468BA">
            <w:pPr>
              <w:jc w:val="both"/>
              <w:rPr>
                <w:del w:id="711" w:author="Derek Tittensor" w:date="2022-03-23T22:11:00Z"/>
              </w:rPr>
            </w:pPr>
            <w:del w:id="712" w:author="Derek Tittensor" w:date="2022-03-23T22:11:00Z">
              <w:r w:rsidDel="00425B43">
                <w:delText>Reefs may attract more human activity,</w:delText>
              </w:r>
              <w:r w:rsidR="00B423BD" w:rsidDel="00425B43">
                <w:delText xml:space="preserve"> and potentially </w:delText>
              </w:r>
              <w:r w:rsidR="004264A2" w:rsidDel="00425B43">
                <w:delText xml:space="preserve">be </w:delText>
              </w:r>
              <w:r w:rsidR="00B423BD" w:rsidDel="00425B43">
                <w:delText>impact</w:delText>
              </w:r>
              <w:r w:rsidR="004264A2" w:rsidDel="00425B43">
                <w:delText>ed</w:delText>
              </w:r>
              <w:r w:rsidR="00B423BD" w:rsidDel="00425B43">
                <w:delText xml:space="preserve"> but this may be through</w:delText>
              </w:r>
              <w:r w:rsidR="00FB26D2" w:rsidDel="00425B43">
                <w:delText xml:space="preserve"> </w:delText>
              </w:r>
              <w:r w:rsidDel="00425B43">
                <w:delText>sustainable, economic</w:delText>
              </w:r>
              <w:r w:rsidR="004F51CF" w:rsidDel="00425B43">
                <w:delText xml:space="preserve"> activities,</w:delText>
              </w:r>
              <w:r w:rsidDel="00425B43">
                <w:delText xml:space="preserve"> such as ecotourism</w:delText>
              </w:r>
              <w:r w:rsidR="004F51CF" w:rsidDel="00425B43">
                <w:delText xml:space="preserve">. </w:delText>
              </w:r>
            </w:del>
          </w:p>
        </w:tc>
      </w:tr>
      <w:tr w:rsidR="00C80161" w:rsidRPr="00F1107A" w:rsidDel="00425B43" w14:paraId="4D038C46" w14:textId="5206018C" w:rsidTr="001D7170">
        <w:trPr>
          <w:del w:id="713" w:author="Derek Tittensor" w:date="2022-03-23T22:11:00Z"/>
        </w:trPr>
        <w:tc>
          <w:tcPr>
            <w:tcW w:w="2337" w:type="dxa"/>
            <w:tcBorders>
              <w:top w:val="nil"/>
              <w:bottom w:val="nil"/>
            </w:tcBorders>
          </w:tcPr>
          <w:p w14:paraId="7BA07FB0" w14:textId="24490660" w:rsidR="00C80161" w:rsidDel="00425B43" w:rsidRDefault="00C80161" w:rsidP="004468BA">
            <w:pPr>
              <w:jc w:val="both"/>
              <w:rPr>
                <w:del w:id="714" w:author="Derek Tittensor" w:date="2022-03-23T22:11:00Z"/>
              </w:rPr>
            </w:pPr>
            <w:del w:id="715" w:author="Derek Tittensor" w:date="2022-03-23T22:11:00Z">
              <w:r w:rsidDel="00425B43">
                <w:delText>III.</w:delText>
              </w:r>
            </w:del>
          </w:p>
        </w:tc>
        <w:tc>
          <w:tcPr>
            <w:tcW w:w="2337" w:type="dxa"/>
            <w:tcBorders>
              <w:top w:val="nil"/>
              <w:bottom w:val="nil"/>
            </w:tcBorders>
          </w:tcPr>
          <w:p w14:paraId="574F7FD8" w14:textId="5ABC7992" w:rsidR="00C80161" w:rsidDel="00425B43" w:rsidRDefault="00C80161" w:rsidP="004468BA">
            <w:pPr>
              <w:jc w:val="both"/>
              <w:rPr>
                <w:del w:id="716" w:author="Derek Tittensor" w:date="2022-03-23T22:11:00Z"/>
              </w:rPr>
            </w:pPr>
            <w:del w:id="717" w:author="Derek Tittensor" w:date="2022-03-23T22:11:00Z">
              <w:r w:rsidDel="00425B43">
                <w:delText>Natural Monument or Feature</w:delText>
              </w:r>
            </w:del>
          </w:p>
        </w:tc>
        <w:tc>
          <w:tcPr>
            <w:tcW w:w="2338" w:type="dxa"/>
            <w:tcBorders>
              <w:top w:val="nil"/>
              <w:bottom w:val="nil"/>
            </w:tcBorders>
          </w:tcPr>
          <w:p w14:paraId="1FE85384" w14:textId="1E6B8745" w:rsidR="00C80161" w:rsidDel="00425B43" w:rsidRDefault="00C80161" w:rsidP="004468BA">
            <w:pPr>
              <w:jc w:val="both"/>
              <w:rPr>
                <w:del w:id="718" w:author="Derek Tittensor" w:date="2022-03-23T22:11:00Z"/>
              </w:rPr>
            </w:pPr>
            <w:del w:id="719" w:author="Derek Tittensor" w:date="2022-03-23T22:11:00Z">
              <w:r w:rsidDel="00425B43">
                <w:delText xml:space="preserve">A natural monument or feature is designated to protecting a specific small area that generally brings in a high value. </w:delText>
              </w:r>
            </w:del>
          </w:p>
        </w:tc>
        <w:tc>
          <w:tcPr>
            <w:tcW w:w="2338" w:type="dxa"/>
            <w:tcBorders>
              <w:top w:val="nil"/>
              <w:bottom w:val="nil"/>
            </w:tcBorders>
          </w:tcPr>
          <w:p w14:paraId="2ED8C4D3" w14:textId="4164C5D3" w:rsidR="00C80161" w:rsidDel="00425B43" w:rsidRDefault="00C80161" w:rsidP="004468BA">
            <w:pPr>
              <w:jc w:val="both"/>
              <w:rPr>
                <w:del w:id="720" w:author="Derek Tittensor" w:date="2022-03-23T22:11:00Z"/>
              </w:rPr>
            </w:pPr>
            <w:del w:id="721" w:author="Derek Tittensor" w:date="2022-03-23T22:11:00Z">
              <w:r w:rsidDel="00425B43">
                <w:delText xml:space="preserve">Reefs may attract more human activity, but will typically do </w:delText>
              </w:r>
              <w:r w:rsidRPr="00475D78" w:rsidDel="00425B43">
                <w:delText>so through sustainable, economic</w:delText>
              </w:r>
              <w:r w:rsidR="004F3BAE" w:rsidRPr="00475D78" w:rsidDel="00425B43">
                <w:delText xml:space="preserve"> </w:delText>
              </w:r>
              <w:r w:rsidR="00475D78" w:rsidRPr="00475D78" w:rsidDel="00425B43">
                <w:delText>activities</w:delText>
              </w:r>
              <w:r w:rsidRPr="00475D78" w:rsidDel="00425B43">
                <w:delText>, such as ecotourism</w:delText>
              </w:r>
              <w:r w:rsidDel="00425B43">
                <w:delText xml:space="preserve"> for example.</w:delText>
              </w:r>
            </w:del>
          </w:p>
        </w:tc>
      </w:tr>
      <w:tr w:rsidR="00C80161" w:rsidRPr="00F1107A" w:rsidDel="00425B43" w14:paraId="7C548B9F" w14:textId="1239C2A6" w:rsidTr="001D7170">
        <w:trPr>
          <w:del w:id="722" w:author="Derek Tittensor" w:date="2022-03-23T22:11:00Z"/>
        </w:trPr>
        <w:tc>
          <w:tcPr>
            <w:tcW w:w="2337" w:type="dxa"/>
            <w:tcBorders>
              <w:top w:val="nil"/>
              <w:bottom w:val="nil"/>
            </w:tcBorders>
          </w:tcPr>
          <w:p w14:paraId="1C29270F" w14:textId="136E2E65" w:rsidR="00C80161" w:rsidDel="00425B43" w:rsidRDefault="00C80161" w:rsidP="004468BA">
            <w:pPr>
              <w:jc w:val="both"/>
              <w:rPr>
                <w:del w:id="723" w:author="Derek Tittensor" w:date="2022-03-23T22:11:00Z"/>
              </w:rPr>
            </w:pPr>
            <w:del w:id="724" w:author="Derek Tittensor" w:date="2022-03-23T22:11:00Z">
              <w:r w:rsidDel="00425B43">
                <w:delText xml:space="preserve">IV. </w:delText>
              </w:r>
            </w:del>
          </w:p>
        </w:tc>
        <w:tc>
          <w:tcPr>
            <w:tcW w:w="2337" w:type="dxa"/>
            <w:tcBorders>
              <w:top w:val="nil"/>
              <w:bottom w:val="nil"/>
            </w:tcBorders>
          </w:tcPr>
          <w:p w14:paraId="71CC24D1" w14:textId="053A9375" w:rsidR="00C80161" w:rsidDel="00425B43" w:rsidRDefault="00C80161" w:rsidP="004468BA">
            <w:pPr>
              <w:jc w:val="both"/>
              <w:rPr>
                <w:del w:id="725" w:author="Derek Tittensor" w:date="2022-03-23T22:11:00Z"/>
              </w:rPr>
            </w:pPr>
            <w:del w:id="726" w:author="Derek Tittensor" w:date="2022-03-23T22:11:00Z">
              <w:r w:rsidDel="00425B43">
                <w:delText>Habitat/Species Management Area</w:delText>
              </w:r>
            </w:del>
          </w:p>
        </w:tc>
        <w:tc>
          <w:tcPr>
            <w:tcW w:w="2338" w:type="dxa"/>
            <w:tcBorders>
              <w:top w:val="nil"/>
              <w:bottom w:val="nil"/>
            </w:tcBorders>
          </w:tcPr>
          <w:p w14:paraId="3FAD52DF" w14:textId="75FEC52D" w:rsidR="00C80161" w:rsidDel="00425B43" w:rsidRDefault="00C80161" w:rsidP="004468BA">
            <w:pPr>
              <w:jc w:val="both"/>
              <w:rPr>
                <w:del w:id="727" w:author="Derek Tittensor" w:date="2022-03-23T22:11:00Z"/>
              </w:rPr>
            </w:pPr>
            <w:del w:id="728" w:author="Derek Tittensor" w:date="2022-03-23T22:11:00Z">
              <w:r w:rsidDel="00425B43">
                <w:delText xml:space="preserve">Areas that are actively monitored and adapted in order to effectively protect key areas or species. </w:delText>
              </w:r>
            </w:del>
          </w:p>
        </w:tc>
        <w:tc>
          <w:tcPr>
            <w:tcW w:w="2338" w:type="dxa"/>
            <w:tcBorders>
              <w:top w:val="nil"/>
              <w:bottom w:val="nil"/>
            </w:tcBorders>
          </w:tcPr>
          <w:p w14:paraId="7751130B" w14:textId="0CA0DC8D" w:rsidR="00C80161" w:rsidDel="00425B43" w:rsidRDefault="00C80161" w:rsidP="004468BA">
            <w:pPr>
              <w:jc w:val="both"/>
              <w:rPr>
                <w:del w:id="729" w:author="Derek Tittensor" w:date="2022-03-23T22:11:00Z"/>
              </w:rPr>
            </w:pPr>
            <w:del w:id="730" w:author="Derek Tittensor" w:date="2022-03-23T22:11:00Z">
              <w:r w:rsidDel="00425B43">
                <w:delText xml:space="preserve">Reefs located within these areas </w:delText>
              </w:r>
              <w:r w:rsidR="00B81341" w:rsidDel="00425B43">
                <w:delText xml:space="preserve">may have differing levels of protection for specific species or habitats, depending on the management regime, and use intensities may be higher. </w:delText>
              </w:r>
            </w:del>
          </w:p>
        </w:tc>
      </w:tr>
      <w:tr w:rsidR="00C80161" w:rsidRPr="00F1107A" w:rsidDel="00425B43" w14:paraId="1B28A321" w14:textId="6C6D21B0" w:rsidTr="001D7170">
        <w:trPr>
          <w:del w:id="731" w:author="Derek Tittensor" w:date="2022-03-23T22:11:00Z"/>
        </w:trPr>
        <w:tc>
          <w:tcPr>
            <w:tcW w:w="2337" w:type="dxa"/>
            <w:tcBorders>
              <w:top w:val="nil"/>
              <w:bottom w:val="nil"/>
            </w:tcBorders>
          </w:tcPr>
          <w:p w14:paraId="527D5210" w14:textId="4024C193" w:rsidR="00C80161" w:rsidDel="00425B43" w:rsidRDefault="00C80161" w:rsidP="004468BA">
            <w:pPr>
              <w:jc w:val="both"/>
              <w:rPr>
                <w:del w:id="732" w:author="Derek Tittensor" w:date="2022-03-23T22:11:00Z"/>
              </w:rPr>
            </w:pPr>
            <w:del w:id="733" w:author="Derek Tittensor" w:date="2022-03-23T22:11:00Z">
              <w:r w:rsidDel="00425B43">
                <w:delText xml:space="preserve">V. </w:delText>
              </w:r>
            </w:del>
          </w:p>
        </w:tc>
        <w:tc>
          <w:tcPr>
            <w:tcW w:w="2337" w:type="dxa"/>
            <w:tcBorders>
              <w:top w:val="nil"/>
              <w:bottom w:val="nil"/>
            </w:tcBorders>
          </w:tcPr>
          <w:p w14:paraId="2CC22108" w14:textId="2238856E" w:rsidR="00C80161" w:rsidDel="00425B43" w:rsidRDefault="00C80161" w:rsidP="004468BA">
            <w:pPr>
              <w:jc w:val="both"/>
              <w:rPr>
                <w:del w:id="734" w:author="Derek Tittensor" w:date="2022-03-23T22:11:00Z"/>
              </w:rPr>
            </w:pPr>
            <w:del w:id="735" w:author="Derek Tittensor" w:date="2022-03-23T22:11:00Z">
              <w:r w:rsidDel="00425B43">
                <w:delText>Protected Landscape/Seascape</w:delText>
              </w:r>
            </w:del>
          </w:p>
        </w:tc>
        <w:tc>
          <w:tcPr>
            <w:tcW w:w="2338" w:type="dxa"/>
            <w:tcBorders>
              <w:top w:val="nil"/>
              <w:bottom w:val="nil"/>
            </w:tcBorders>
          </w:tcPr>
          <w:p w14:paraId="2E79F4FE" w14:textId="4F3BC92A" w:rsidR="00C80161" w:rsidDel="00425B43" w:rsidRDefault="00C80161" w:rsidP="004468BA">
            <w:pPr>
              <w:jc w:val="both"/>
              <w:rPr>
                <w:del w:id="736" w:author="Derek Tittensor" w:date="2022-03-23T22:11:00Z"/>
              </w:rPr>
            </w:pPr>
            <w:del w:id="737" w:author="Derek Tittensor" w:date="2022-03-23T22:11:00Z">
              <w:r w:rsidDel="00425B43">
                <w:delText xml:space="preserve">Protected landscape/seascapes have a goal of protecting areas that maintain biodiversity conservation while promoting a sustainable use or enjoyment of the natural environment. </w:delText>
              </w:r>
            </w:del>
          </w:p>
        </w:tc>
        <w:tc>
          <w:tcPr>
            <w:tcW w:w="2338" w:type="dxa"/>
            <w:tcBorders>
              <w:top w:val="nil"/>
              <w:bottom w:val="nil"/>
            </w:tcBorders>
          </w:tcPr>
          <w:p w14:paraId="17B879E2" w14:textId="130CC84E" w:rsidR="00C80161" w:rsidDel="00425B43" w:rsidRDefault="00C80161" w:rsidP="004468BA">
            <w:pPr>
              <w:jc w:val="both"/>
              <w:rPr>
                <w:del w:id="738" w:author="Derek Tittensor" w:date="2022-03-23T22:11:00Z"/>
              </w:rPr>
            </w:pPr>
            <w:del w:id="739" w:author="Derek Tittensor" w:date="2022-03-23T22:11:00Z">
              <w:r w:rsidDel="00425B43">
                <w:delText xml:space="preserve">Reefs located within protected seascapes </w:delText>
              </w:r>
              <w:r w:rsidR="00EB1D7E" w:rsidDel="00425B43">
                <w:delText xml:space="preserve">may suffer from </w:delText>
              </w:r>
              <w:r w:rsidR="004619D7" w:rsidDel="00425B43">
                <w:delText xml:space="preserve">high levels of human use, especially through </w:delText>
              </w:r>
              <w:r w:rsidR="00F159EB" w:rsidDel="00425B43">
                <w:delText>extensive r</w:delText>
              </w:r>
              <w:r w:rsidDel="00425B43">
                <w:delText>ecreational and cultural use</w:delText>
              </w:r>
              <w:r w:rsidR="004619D7" w:rsidDel="00425B43">
                <w:delText xml:space="preserve">. </w:delText>
              </w:r>
            </w:del>
          </w:p>
        </w:tc>
      </w:tr>
      <w:tr w:rsidR="00C80161" w:rsidRPr="00F1107A" w:rsidDel="00425B43" w14:paraId="133C5B55" w14:textId="77C192D0" w:rsidTr="001D7170">
        <w:trPr>
          <w:del w:id="740" w:author="Derek Tittensor" w:date="2022-03-23T22:11:00Z"/>
        </w:trPr>
        <w:tc>
          <w:tcPr>
            <w:tcW w:w="2337" w:type="dxa"/>
            <w:tcBorders>
              <w:top w:val="nil"/>
            </w:tcBorders>
          </w:tcPr>
          <w:p w14:paraId="0106DC2B" w14:textId="21AC2B69" w:rsidR="00C80161" w:rsidDel="00425B43" w:rsidRDefault="00C80161" w:rsidP="004468BA">
            <w:pPr>
              <w:jc w:val="both"/>
              <w:rPr>
                <w:del w:id="741" w:author="Derek Tittensor" w:date="2022-03-23T22:11:00Z"/>
              </w:rPr>
            </w:pPr>
            <w:del w:id="742" w:author="Derek Tittensor" w:date="2022-03-23T22:11:00Z">
              <w:r w:rsidDel="00425B43">
                <w:delText xml:space="preserve">VI. </w:delText>
              </w:r>
            </w:del>
          </w:p>
        </w:tc>
        <w:tc>
          <w:tcPr>
            <w:tcW w:w="2337" w:type="dxa"/>
            <w:tcBorders>
              <w:top w:val="nil"/>
            </w:tcBorders>
          </w:tcPr>
          <w:p w14:paraId="7F39136B" w14:textId="459995A7" w:rsidR="00C80161" w:rsidDel="00425B43" w:rsidRDefault="00C80161" w:rsidP="004468BA">
            <w:pPr>
              <w:jc w:val="both"/>
              <w:rPr>
                <w:del w:id="743" w:author="Derek Tittensor" w:date="2022-03-23T22:11:00Z"/>
              </w:rPr>
            </w:pPr>
            <w:del w:id="744" w:author="Derek Tittensor" w:date="2022-03-23T22:11:00Z">
              <w:r w:rsidDel="00425B43">
                <w:delText>Protected Area with sustainable use of natural resources</w:delText>
              </w:r>
            </w:del>
          </w:p>
        </w:tc>
        <w:tc>
          <w:tcPr>
            <w:tcW w:w="2338" w:type="dxa"/>
            <w:tcBorders>
              <w:top w:val="nil"/>
            </w:tcBorders>
          </w:tcPr>
          <w:p w14:paraId="4BAAD9BF" w14:textId="365B5050" w:rsidR="00C80161" w:rsidDel="00425B43" w:rsidRDefault="00C80161" w:rsidP="004468BA">
            <w:pPr>
              <w:jc w:val="both"/>
              <w:rPr>
                <w:del w:id="745" w:author="Derek Tittensor" w:date="2022-03-23T22:11:00Z"/>
              </w:rPr>
            </w:pPr>
            <w:del w:id="746" w:author="Derek Tittensor" w:date="2022-03-23T22:11:00Z">
              <w:r w:rsidDel="00425B43">
                <w:delText xml:space="preserve">Aims at protecting large scale natural ecosystems that </w:delText>
              </w:r>
              <w:r w:rsidR="0056574C" w:rsidDel="00425B43">
                <w:delText xml:space="preserve">can </w:delText>
              </w:r>
              <w:r w:rsidR="002C7E7D" w:rsidDel="00425B43">
                <w:delText>be used</w:delText>
              </w:r>
              <w:r w:rsidR="00F123FD" w:rsidDel="00425B43">
                <w:delText xml:space="preserve"> at a</w:delText>
              </w:r>
              <w:r w:rsidDel="00425B43">
                <w:delText xml:space="preserve"> low</w:delText>
              </w:r>
              <w:r w:rsidR="003D6A70" w:rsidDel="00425B43">
                <w:delText>-scale</w:delText>
              </w:r>
              <w:r w:rsidDel="00425B43">
                <w:delText xml:space="preserve"> industrial</w:delText>
              </w:r>
              <w:r w:rsidR="00F123FD" w:rsidDel="00425B43">
                <w:delText xml:space="preserve"> level</w:delText>
              </w:r>
              <w:r w:rsidDel="00425B43">
                <w:delText xml:space="preserve">. They promote the sustainable use of natural resources for economic benefits to local communities. </w:delText>
              </w:r>
            </w:del>
          </w:p>
        </w:tc>
        <w:tc>
          <w:tcPr>
            <w:tcW w:w="2338" w:type="dxa"/>
            <w:tcBorders>
              <w:top w:val="nil"/>
            </w:tcBorders>
          </w:tcPr>
          <w:p w14:paraId="415B429C" w14:textId="35A038EA" w:rsidR="00C80161" w:rsidDel="00425B43" w:rsidRDefault="00C80161" w:rsidP="004468BA">
            <w:pPr>
              <w:jc w:val="both"/>
              <w:rPr>
                <w:del w:id="747" w:author="Derek Tittensor" w:date="2022-03-23T22:11:00Z"/>
              </w:rPr>
            </w:pPr>
            <w:del w:id="748" w:author="Derek Tittensor" w:date="2022-03-23T22:11:00Z">
              <w:r w:rsidDel="00425B43">
                <w:delText>Reefs located</w:delText>
              </w:r>
              <w:r w:rsidR="004D7C03" w:rsidDel="00425B43">
                <w:delText xml:space="preserve"> in</w:delText>
              </w:r>
              <w:r w:rsidDel="00425B43">
                <w:delText xml:space="preserve"> these areas </w:delText>
              </w:r>
              <w:r w:rsidR="004D7C03" w:rsidDel="00425B43">
                <w:delText xml:space="preserve">may have higher levels of human use, and hence likely the highest level of anthropogenic disturbance </w:delText>
              </w:r>
              <w:r w:rsidDel="00425B43">
                <w:delText xml:space="preserve">of all seven categories. </w:delText>
              </w:r>
            </w:del>
          </w:p>
          <w:p w14:paraId="53991A93" w14:textId="5EB44B2A" w:rsidR="004F3BAE" w:rsidDel="00425B43" w:rsidRDefault="004F3BAE" w:rsidP="004468BA">
            <w:pPr>
              <w:jc w:val="both"/>
              <w:rPr>
                <w:del w:id="749" w:author="Derek Tittensor" w:date="2022-03-23T22:11:00Z"/>
              </w:rPr>
            </w:pPr>
          </w:p>
          <w:p w14:paraId="74704CB9" w14:textId="36DDD859" w:rsidR="004F3BAE" w:rsidDel="00425B43" w:rsidRDefault="004F3BAE" w:rsidP="004468BA">
            <w:pPr>
              <w:jc w:val="both"/>
              <w:rPr>
                <w:del w:id="750" w:author="Derek Tittensor" w:date="2022-03-23T22:11:00Z"/>
              </w:rPr>
            </w:pPr>
            <w:commentRangeStart w:id="751"/>
            <w:del w:id="752" w:author="Derek Tittensor" w:date="2022-03-23T22:11:00Z">
              <w:r w:rsidRPr="001D7170" w:rsidDel="00425B43">
                <w:rPr>
                  <w:highlight w:val="yellow"/>
                </w:rPr>
                <w:delText>NEED TO DISCUSS ALL OF THESE FURTHER</w:delText>
              </w:r>
              <w:commentRangeEnd w:id="751"/>
              <w:r w:rsidR="0055540D" w:rsidDel="00425B43">
                <w:rPr>
                  <w:rStyle w:val="CommentReference"/>
                  <w:rFonts w:asciiTheme="minorHAnsi" w:eastAsiaTheme="minorHAnsi" w:hAnsiTheme="minorHAnsi" w:cstheme="minorBidi"/>
                  <w:lang w:val="fr-CA"/>
                </w:rPr>
                <w:commentReference w:id="751"/>
              </w:r>
            </w:del>
          </w:p>
        </w:tc>
      </w:tr>
    </w:tbl>
    <w:p w14:paraId="0D8884C1" w14:textId="63AECF67" w:rsidR="00C80161" w:rsidRDefault="00C80161" w:rsidP="00C80161">
      <w:pPr>
        <w:jc w:val="both"/>
      </w:pPr>
    </w:p>
    <w:p w14:paraId="24466352" w14:textId="6D4792C9" w:rsidR="00772356" w:rsidRDefault="00B15885" w:rsidP="001D7170">
      <w:pPr>
        <w:pStyle w:val="Heading2"/>
        <w:spacing w:line="480" w:lineRule="auto"/>
        <w:rPr>
          <w:rFonts w:ascii="Times New Roman" w:hAnsi="Times New Roman" w:cs="Times New Roman"/>
          <w:i/>
          <w:iCs/>
          <w:color w:val="auto"/>
          <w:sz w:val="24"/>
          <w:szCs w:val="24"/>
        </w:rPr>
      </w:pPr>
      <w:bookmarkStart w:id="753" w:name="_Toc68797681"/>
      <w:r w:rsidRPr="001D7170">
        <w:rPr>
          <w:rFonts w:ascii="Times New Roman" w:hAnsi="Times New Roman" w:cs="Times New Roman"/>
          <w:i/>
          <w:iCs/>
          <w:color w:val="auto"/>
          <w:sz w:val="24"/>
          <w:szCs w:val="24"/>
        </w:rPr>
        <w:t>Analysis</w:t>
      </w:r>
      <w:bookmarkEnd w:id="753"/>
    </w:p>
    <w:p w14:paraId="17B357EF" w14:textId="02FAA8B9" w:rsidR="00270AC3" w:rsidDel="00B12296" w:rsidRDefault="004D74F6" w:rsidP="000D26D5">
      <w:pPr>
        <w:spacing w:line="480" w:lineRule="auto"/>
        <w:ind w:firstLine="720"/>
        <w:jc w:val="both"/>
        <w:rPr>
          <w:del w:id="754" w:author="Derek Tittensor" w:date="2022-03-23T22:23:00Z"/>
        </w:rPr>
      </w:pPr>
      <w:del w:id="755" w:author="Derek Tittensor" w:date="2022-03-23T22:23:00Z">
        <w:r w:rsidDel="00B12296">
          <w:delText>Coral species</w:delText>
        </w:r>
        <w:r w:rsidR="00F01B0D" w:rsidDel="00B12296">
          <w:delText xml:space="preserve"> </w:delText>
        </w:r>
        <w:r w:rsidR="00704E35" w:rsidDel="00B12296">
          <w:delText xml:space="preserve">can </w:delText>
        </w:r>
        <w:r w:rsidR="00112D4A" w:rsidDel="00B12296">
          <w:delText xml:space="preserve">display a variety </w:delText>
        </w:r>
        <w:r w:rsidR="001C004E" w:rsidDel="00B12296">
          <w:delText xml:space="preserve">of </w:delText>
        </w:r>
        <w:r w:rsidR="002F3E74" w:rsidRPr="00DB189B" w:rsidDel="00B12296">
          <w:delText>upper thermal bleaching threshold</w:delText>
        </w:r>
        <w:r w:rsidR="00402867" w:rsidDel="00B12296">
          <w:delText>s when exposed to thermal stress</w:delText>
        </w:r>
        <w:r w:rsidR="00CD3722" w:rsidDel="00B12296">
          <w:delText>. H</w:delText>
        </w:r>
        <w:r w:rsidR="006E6B6C" w:rsidDel="00B12296">
          <w:delText xml:space="preserve">owever, </w:delText>
        </w:r>
        <w:r w:rsidR="002F3E74" w:rsidRPr="00DB189B" w:rsidDel="00B12296">
          <w:delText>it is estimated that most low-latitude</w:delText>
        </w:r>
      </w:del>
      <w:del w:id="756" w:author="Derek Tittensor" w:date="2022-03-23T22:18:00Z">
        <w:r w:rsidR="002F3E74" w:rsidRPr="00DB189B" w:rsidDel="00263851">
          <w:delText>,</w:delText>
        </w:r>
      </w:del>
      <w:del w:id="757" w:author="Derek Tittensor" w:date="2022-03-23T22:23:00Z">
        <w:r w:rsidR="002F3E74" w:rsidRPr="00DB189B" w:rsidDel="00B12296">
          <w:delText xml:space="preserve"> tropical reefs </w:delText>
        </w:r>
        <w:r w:rsidR="000013E9" w:rsidDel="00B12296">
          <w:delText xml:space="preserve">cannot persist beyond a threshold </w:delText>
        </w:r>
        <w:r w:rsidR="002F3E74" w:rsidRPr="00DB189B" w:rsidDel="00B12296">
          <w:delText>of 30</w:delText>
        </w:r>
        <w:r w:rsidR="002F3E74" w:rsidRPr="00DB189B" w:rsidDel="00B12296">
          <w:sym w:font="Symbol" w:char="F0B0"/>
        </w:r>
        <w:r w:rsidR="002F3E74" w:rsidRPr="00DB189B" w:rsidDel="00B12296">
          <w:delText>C (Wooldridge 2009).</w:delText>
        </w:r>
        <w:r w:rsidR="00772356" w:rsidRPr="00DB189B" w:rsidDel="00B12296">
          <w:delText xml:space="preserve"> </w:delText>
        </w:r>
      </w:del>
      <w:ins w:id="758" w:author="Emma Bradshaw" w:date="2022-03-02T13:58:00Z">
        <w:del w:id="759" w:author="Derek Tittensor" w:date="2022-03-23T22:23:00Z">
          <w:r w:rsidR="00A42AC4" w:rsidDel="00B12296">
            <w:delText xml:space="preserve">In fact, </w:delText>
          </w:r>
        </w:del>
      </w:ins>
      <w:ins w:id="760" w:author="Emma Bradshaw" w:date="2022-03-02T13:55:00Z">
        <w:del w:id="761" w:author="Derek Tittensor" w:date="2022-03-23T22:23:00Z">
          <w:r w:rsidR="00665294" w:rsidDel="00B12296">
            <w:delText>a study conducted by de Oliveira Soares et al.</w:delText>
          </w:r>
        </w:del>
        <w:del w:id="762" w:author="Derek Tittensor" w:date="2022-03-23T22:19:00Z">
          <w:r w:rsidR="00665294" w:rsidDel="00263851">
            <w:delText>,</w:delText>
          </w:r>
        </w:del>
        <w:del w:id="763" w:author="Derek Tittensor" w:date="2022-03-23T22:23:00Z">
          <w:r w:rsidR="00665294" w:rsidDel="00B12296">
            <w:delText xml:space="preserve"> (2019) </w:delText>
          </w:r>
          <w:r w:rsidR="00370430" w:rsidDel="00B12296">
            <w:delText>on Scleractinian coral</w:delText>
          </w:r>
        </w:del>
      </w:ins>
      <w:ins w:id="764" w:author="Emma Bradshaw" w:date="2022-03-09T13:59:00Z">
        <w:del w:id="765" w:author="Derek Tittensor" w:date="2022-03-23T22:23:00Z">
          <w:r w:rsidR="00D36774" w:rsidDel="00B12296">
            <w:delText>s</w:delText>
          </w:r>
        </w:del>
      </w:ins>
      <w:ins w:id="766" w:author="Emma Bradshaw" w:date="2022-03-02T13:55:00Z">
        <w:del w:id="767" w:author="Derek Tittensor" w:date="2022-03-23T22:23:00Z">
          <w:r w:rsidR="00370430" w:rsidDel="00B12296">
            <w:delText xml:space="preserve"> in the equatorial waters of B</w:delText>
          </w:r>
        </w:del>
      </w:ins>
      <w:ins w:id="768" w:author="Emma Bradshaw" w:date="2022-03-02T13:56:00Z">
        <w:del w:id="769" w:author="Derek Tittensor" w:date="2022-03-23T22:23:00Z">
          <w:r w:rsidR="00370430" w:rsidDel="00B12296">
            <w:delText>razil</w:delText>
          </w:r>
        </w:del>
        <w:del w:id="770" w:author="Derek Tittensor" w:date="2022-03-23T22:19:00Z">
          <w:r w:rsidR="00370430" w:rsidDel="00263851">
            <w:delText>,</w:delText>
          </w:r>
        </w:del>
        <w:del w:id="771" w:author="Derek Tittensor" w:date="2022-03-23T22:23:00Z">
          <w:r w:rsidR="00370430" w:rsidDel="00B12296">
            <w:delText xml:space="preserve"> found that </w:delText>
          </w:r>
          <w:r w:rsidR="001B6358" w:rsidDel="00B12296">
            <w:delText>approximately 90.9% of corals experienced strong bleaching in waters that range</w:delText>
          </w:r>
        </w:del>
      </w:ins>
      <w:ins w:id="772" w:author="Emma Bradshaw" w:date="2022-03-02T13:57:00Z">
        <w:del w:id="773" w:author="Derek Tittensor" w:date="2022-03-23T22:23:00Z">
          <w:r w:rsidR="001B6358" w:rsidDel="00B12296">
            <w:delText xml:space="preserve">d between 26.7º-29.6ºC. </w:delText>
          </w:r>
        </w:del>
      </w:ins>
      <w:commentRangeStart w:id="774"/>
      <w:ins w:id="775" w:author="Emma Bradshaw" w:date="2022-03-02T14:02:00Z">
        <w:del w:id="776" w:author="Derek Tittensor" w:date="2022-03-23T22:23:00Z">
          <w:r w:rsidR="00BB61E7" w:rsidDel="00B12296">
            <w:delText xml:space="preserve">Moreover, most </w:delText>
          </w:r>
        </w:del>
      </w:ins>
      <w:ins w:id="777" w:author="Emma Bradshaw" w:date="2022-03-02T14:00:00Z">
        <w:del w:id="778" w:author="Derek Tittensor" w:date="2022-03-23T22:23:00Z">
          <w:r w:rsidR="00C80C31" w:rsidDel="00B12296">
            <w:delText>corals in t</w:delText>
          </w:r>
        </w:del>
      </w:ins>
      <w:ins w:id="779" w:author="Emma Bradshaw" w:date="2022-03-02T14:01:00Z">
        <w:del w:id="780" w:author="Derek Tittensor" w:date="2022-03-23T22:23:00Z">
          <w:r w:rsidR="00C80C31" w:rsidDel="00B12296">
            <w:delText xml:space="preserve">his area </w:delText>
          </w:r>
        </w:del>
      </w:ins>
      <w:ins w:id="781" w:author="Emma Bradshaw" w:date="2022-03-02T14:02:00Z">
        <w:del w:id="782" w:author="Derek Tittensor" w:date="2022-03-23T22:23:00Z">
          <w:r w:rsidR="00BB61E7" w:rsidDel="00B12296">
            <w:delText xml:space="preserve">already experience higher than average annual SSTs of </w:delText>
          </w:r>
        </w:del>
      </w:ins>
      <w:ins w:id="783" w:author="Emma Bradshaw" w:date="2022-03-09T14:03:00Z">
        <w:del w:id="784" w:author="Derek Tittensor" w:date="2022-03-23T22:23:00Z">
          <w:r w:rsidR="00846DFD" w:rsidDel="00B12296">
            <w:delText>&gt;</w:delText>
          </w:r>
        </w:del>
      </w:ins>
      <w:ins w:id="785" w:author="Emma Bradshaw" w:date="2022-03-02T14:02:00Z">
        <w:del w:id="786" w:author="Derek Tittensor" w:date="2022-03-23T22:23:00Z">
          <w:r w:rsidR="00BB61E7" w:rsidDel="00B12296">
            <w:delText>26</w:delText>
          </w:r>
        </w:del>
      </w:ins>
      <w:ins w:id="787" w:author="Emma Bradshaw" w:date="2022-03-02T14:03:00Z">
        <w:del w:id="788" w:author="Derek Tittensor" w:date="2022-03-23T22:23:00Z">
          <w:r w:rsidR="00BB61E7" w:rsidDel="00B12296">
            <w:delText xml:space="preserve">ºC, with a </w:delText>
          </w:r>
          <w:commentRangeStart w:id="789"/>
          <w:r w:rsidR="00BB61E7" w:rsidDel="00B12296">
            <w:delText xml:space="preserve">variability </w:delText>
          </w:r>
        </w:del>
      </w:ins>
      <w:commentRangeEnd w:id="789"/>
      <w:del w:id="790" w:author="Derek Tittensor" w:date="2022-03-23T22:23:00Z">
        <w:r w:rsidR="00263851" w:rsidDel="00B12296">
          <w:rPr>
            <w:rStyle w:val="CommentReference"/>
            <w:rFonts w:asciiTheme="minorHAnsi" w:eastAsiaTheme="minorHAnsi" w:hAnsiTheme="minorHAnsi" w:cstheme="minorBidi"/>
            <w:lang w:val="fr-CA"/>
          </w:rPr>
          <w:commentReference w:id="789"/>
        </w:r>
      </w:del>
      <w:ins w:id="791" w:author="Emma Bradshaw" w:date="2022-03-02T14:03:00Z">
        <w:del w:id="792" w:author="Derek Tittensor" w:date="2022-03-23T22:23:00Z">
          <w:r w:rsidR="00BB61E7" w:rsidDel="00B12296">
            <w:delText xml:space="preserve">of 2ºC, and therefore </w:delText>
          </w:r>
          <w:r w:rsidR="000B5085" w:rsidDel="00B12296">
            <w:delText xml:space="preserve">largely </w:delText>
          </w:r>
          <w:r w:rsidR="00BB61E7" w:rsidDel="00B12296">
            <w:delText>represent the</w:delText>
          </w:r>
          <w:r w:rsidR="000B5085" w:rsidDel="00B12296">
            <w:delText xml:space="preserve"> upper end of thermal stress that can be endured by Scleractinian coral</w:delText>
          </w:r>
        </w:del>
      </w:ins>
      <w:ins w:id="793" w:author="Emma Bradshaw" w:date="2022-03-09T13:59:00Z">
        <w:del w:id="794" w:author="Derek Tittensor" w:date="2022-03-23T22:23:00Z">
          <w:r w:rsidR="00404316" w:rsidDel="00B12296">
            <w:delText xml:space="preserve"> </w:delText>
          </w:r>
        </w:del>
      </w:ins>
      <w:commentRangeEnd w:id="774"/>
      <w:del w:id="795" w:author="Derek Tittensor" w:date="2022-03-23T22:23:00Z">
        <w:r w:rsidR="00263851" w:rsidDel="00B12296">
          <w:rPr>
            <w:rStyle w:val="CommentReference"/>
            <w:rFonts w:asciiTheme="minorHAnsi" w:eastAsiaTheme="minorHAnsi" w:hAnsiTheme="minorHAnsi" w:cstheme="minorBidi"/>
            <w:lang w:val="fr-CA"/>
          </w:rPr>
          <w:commentReference w:id="774"/>
        </w:r>
      </w:del>
      <w:ins w:id="796" w:author="Emma Bradshaw" w:date="2022-03-09T13:59:00Z">
        <w:del w:id="797" w:author="Derek Tittensor" w:date="2022-03-23T22:23:00Z">
          <w:r w:rsidR="00404316" w:rsidDel="00B12296">
            <w:delText>(de Oliveira Soares et al. 2019)</w:delText>
          </w:r>
        </w:del>
      </w:ins>
      <w:ins w:id="798" w:author="Emma Bradshaw" w:date="2022-03-09T14:00:00Z">
        <w:del w:id="799" w:author="Derek Tittensor" w:date="2022-03-23T22:23:00Z">
          <w:r w:rsidR="00404316" w:rsidDel="00B12296">
            <w:delText xml:space="preserve">. </w:delText>
          </w:r>
        </w:del>
      </w:ins>
      <w:del w:id="800" w:author="Derek Tittensor" w:date="2022-03-23T22:23:00Z">
        <w:r w:rsidR="00711A22" w:rsidRPr="00DB189B" w:rsidDel="00B12296">
          <w:delText xml:space="preserve">Similarly, </w:delText>
        </w:r>
      </w:del>
      <w:del w:id="801" w:author="Derek Tittensor" w:date="2022-03-23T22:19:00Z">
        <w:r w:rsidR="004310FC" w:rsidDel="00263851">
          <w:delText xml:space="preserve">a study conducted by </w:delText>
        </w:r>
      </w:del>
      <w:del w:id="802" w:author="Derek Tittensor" w:date="2022-03-23T22:23:00Z">
        <w:r w:rsidR="004310FC" w:rsidDel="00B12296">
          <w:delText xml:space="preserve">Fabricius et al. (2011) found that </w:delText>
        </w:r>
        <w:r w:rsidR="00C21B0E" w:rsidDel="00B12296">
          <w:delText xml:space="preserve">the </w:delText>
        </w:r>
        <w:r w:rsidR="000929BE" w:rsidDel="00B12296">
          <w:delText xml:space="preserve">ecological composition </w:delText>
        </w:r>
        <w:r w:rsidR="0035298A" w:rsidDel="00B12296">
          <w:delText xml:space="preserve">of </w:delText>
        </w:r>
        <w:r w:rsidR="00C21B0E" w:rsidDel="00B12296">
          <w:delText>tropical</w:delText>
        </w:r>
      </w:del>
      <w:del w:id="803" w:author="Derek Tittensor" w:date="2022-03-23T22:19:00Z">
        <w:r w:rsidR="00126EA2" w:rsidDel="00263851">
          <w:delText>,</w:delText>
        </w:r>
      </w:del>
      <w:del w:id="804" w:author="Derek Tittensor" w:date="2022-03-23T22:23:00Z">
        <w:r w:rsidR="00126EA2" w:rsidDel="00B12296">
          <w:delText xml:space="preserve"> </w:delText>
        </w:r>
        <w:r w:rsidR="00C21B0E" w:rsidDel="00B12296">
          <w:delText xml:space="preserve">coral reefs </w:delText>
        </w:r>
        <w:r w:rsidR="009D7CF1" w:rsidDel="00B12296">
          <w:delText xml:space="preserve">is </w:delText>
        </w:r>
        <w:r w:rsidR="002F5A19" w:rsidDel="00B12296">
          <w:delText>severely</w:delText>
        </w:r>
        <w:r w:rsidR="009D7CF1" w:rsidDel="00B12296">
          <w:delText xml:space="preserve"> compromised </w:delText>
        </w:r>
        <w:r w:rsidR="00016064" w:rsidDel="00B12296">
          <w:delText xml:space="preserve">as </w:delText>
        </w:r>
        <w:r w:rsidR="001C02CA" w:rsidDel="00B12296">
          <w:delText xml:space="preserve">surface ocean pH </w:delText>
        </w:r>
        <w:r w:rsidR="00CB4058" w:rsidDel="00B12296">
          <w:delText>approach</w:delText>
        </w:r>
        <w:r w:rsidR="00E3616D" w:rsidDel="00B12296">
          <w:delText>es</w:delText>
        </w:r>
        <w:r w:rsidR="00CB4058" w:rsidDel="00B12296">
          <w:delText xml:space="preserve"> values</w:delText>
        </w:r>
        <w:r w:rsidR="001C02CA" w:rsidDel="00B12296">
          <w:delText xml:space="preserve"> </w:delText>
        </w:r>
        <w:r w:rsidR="00606C42" w:rsidDel="00B12296">
          <w:delText>below</w:delText>
        </w:r>
        <w:r w:rsidR="00CB4058" w:rsidDel="00B12296">
          <w:delText xml:space="preserve"> </w:delText>
        </w:r>
        <w:r w:rsidR="001C02CA" w:rsidDel="00B12296">
          <w:delText>7.</w:delText>
        </w:r>
        <w:r w:rsidR="00E501DE" w:rsidDel="00B12296">
          <w:delText>7</w:delText>
        </w:r>
        <w:r w:rsidR="00A237E1" w:rsidDel="00B12296">
          <w:delText>, corresponding to atmospheric CO</w:delText>
        </w:r>
        <w:r w:rsidR="00A237E1" w:rsidDel="00B12296">
          <w:rPr>
            <w:vertAlign w:val="subscript"/>
          </w:rPr>
          <w:delText>2</w:delText>
        </w:r>
        <w:r w:rsidR="00A237E1" w:rsidDel="00B12296">
          <w:delText xml:space="preserve"> emissions </w:delText>
        </w:r>
        <w:r w:rsidR="000D306F" w:rsidDel="00B12296">
          <w:delText>exceeding 750ppm</w:delText>
        </w:r>
        <w:r w:rsidR="000B740A" w:rsidDel="00B12296">
          <w:delText>.</w:delText>
        </w:r>
      </w:del>
      <w:ins w:id="805" w:author="Emma Bradshaw" w:date="2022-03-02T14:17:00Z">
        <w:del w:id="806" w:author="Derek Tittensor" w:date="2022-03-23T22:23:00Z">
          <w:r w:rsidR="009557C1" w:rsidDel="00B12296">
            <w:delText xml:space="preserve"> In addition,</w:delText>
          </w:r>
        </w:del>
      </w:ins>
      <w:ins w:id="807" w:author="Emma Bradshaw" w:date="2022-03-02T14:12:00Z">
        <w:del w:id="808" w:author="Derek Tittensor" w:date="2022-03-23T22:23:00Z">
          <w:r w:rsidR="00101617" w:rsidDel="00B12296">
            <w:delText xml:space="preserve"> </w:delText>
          </w:r>
        </w:del>
      </w:ins>
      <w:del w:id="809" w:author="Derek Tittensor" w:date="2022-03-23T22:23:00Z">
        <w:r w:rsidR="00CD3722" w:rsidDel="00B12296">
          <w:delText xml:space="preserve"> </w:delText>
        </w:r>
      </w:del>
      <w:ins w:id="810" w:author="Emma Bradshaw" w:date="2022-03-02T14:10:00Z">
        <w:del w:id="811" w:author="Derek Tittensor" w:date="2022-03-23T22:23:00Z">
          <w:r w:rsidR="0089260A" w:rsidDel="00B12296">
            <w:delText xml:space="preserve">Camp et al., (2016) </w:delText>
          </w:r>
        </w:del>
      </w:ins>
      <w:ins w:id="812" w:author="Emma Bradshaw" w:date="2022-03-02T14:17:00Z">
        <w:del w:id="813" w:author="Derek Tittensor" w:date="2022-03-23T22:23:00Z">
          <w:r w:rsidR="009557C1" w:rsidDel="00B12296">
            <w:delText xml:space="preserve">found that </w:delText>
          </w:r>
        </w:del>
      </w:ins>
      <w:ins w:id="814" w:author="Emma Bradshaw" w:date="2022-03-02T14:13:00Z">
        <w:del w:id="815" w:author="Derek Tittensor" w:date="2022-03-23T22:23:00Z">
          <w:r w:rsidR="00A5122D" w:rsidDel="00B12296">
            <w:delText xml:space="preserve">coral species </w:delText>
          </w:r>
        </w:del>
      </w:ins>
      <w:ins w:id="816" w:author="Emma Bradshaw" w:date="2022-03-02T14:17:00Z">
        <w:del w:id="817" w:author="Derek Tittensor" w:date="2022-03-23T22:23:00Z">
          <w:r w:rsidR="009557C1" w:rsidDel="00B12296">
            <w:delText>subjected to pH levels of 7.8</w:delText>
          </w:r>
        </w:del>
      </w:ins>
      <w:ins w:id="818" w:author="Emma Bradshaw" w:date="2022-03-02T14:18:00Z">
        <w:del w:id="819" w:author="Derek Tittensor" w:date="2022-03-23T22:23:00Z">
          <w:r w:rsidR="00D820F0" w:rsidDel="00B12296">
            <w:delText xml:space="preserve"> experienced decreased photosynthesis and calcification rates</w:delText>
          </w:r>
        </w:del>
      </w:ins>
      <w:ins w:id="820" w:author="Emma Bradshaw" w:date="2022-03-02T14:19:00Z">
        <w:del w:id="821" w:author="Derek Tittensor" w:date="2022-03-23T22:23:00Z">
          <w:r w:rsidR="000E6C1C" w:rsidDel="00B12296">
            <w:delText xml:space="preserve">, regardless of whether they were </w:delText>
          </w:r>
          <w:r w:rsidR="00827AAB" w:rsidDel="00B12296">
            <w:delText xml:space="preserve">found in habitats that </w:delText>
          </w:r>
        </w:del>
      </w:ins>
      <w:ins w:id="822" w:author="Emma Bradshaw" w:date="2022-03-02T14:20:00Z">
        <w:del w:id="823" w:author="Derek Tittensor" w:date="2022-03-23T22:23:00Z">
          <w:r w:rsidR="00827AAB" w:rsidDel="00B12296">
            <w:delText xml:space="preserve">experience high or low </w:delText>
          </w:r>
        </w:del>
      </w:ins>
      <w:ins w:id="824" w:author="Emma Bradshaw" w:date="2022-03-09T14:05:00Z">
        <w:del w:id="825" w:author="Derek Tittensor" w:date="2022-03-23T22:23:00Z">
          <w:r w:rsidR="008E61A7" w:rsidDel="00B12296">
            <w:delText xml:space="preserve">pH </w:delText>
          </w:r>
        </w:del>
      </w:ins>
      <w:ins w:id="826" w:author="Emma Bradshaw" w:date="2022-03-02T14:20:00Z">
        <w:del w:id="827" w:author="Derek Tittensor" w:date="2022-03-23T22:23:00Z">
          <w:r w:rsidR="00827AAB" w:rsidDel="00B12296">
            <w:delText xml:space="preserve">variance. </w:delText>
          </w:r>
        </w:del>
      </w:ins>
      <w:del w:id="828" w:author="Derek Tittensor" w:date="2022-03-23T22:23:00Z">
        <w:r w:rsidR="00CD3722" w:rsidRPr="001D7170" w:rsidDel="00B12296">
          <w:rPr>
            <w:highlight w:val="yellow"/>
          </w:rPr>
          <w:delText>(BACK THIS UP WITH OTHER SOURCES)</w:delText>
        </w:r>
        <w:r w:rsidR="000B740A" w:rsidDel="00B12296">
          <w:delText xml:space="preserve"> </w:delText>
        </w:r>
        <w:r w:rsidR="00270AC3" w:rsidRPr="007F4A34" w:rsidDel="00B12296">
          <w:delText xml:space="preserve">Although some </w:delText>
        </w:r>
        <w:r w:rsidR="00E1715B" w:rsidDel="00B12296">
          <w:delText>corals</w:delText>
        </w:r>
        <w:r w:rsidR="00270AC3" w:rsidRPr="007F4A34" w:rsidDel="00B12296">
          <w:delText xml:space="preserve"> have the potential to withstand higher SST or lower pH values, the effects of increasing thermal stress and ocean acidity pose a threat to the healthy survival of reefs. </w:delText>
        </w:r>
      </w:del>
      <w:del w:id="829" w:author="Derek Tittensor" w:date="2022-03-23T22:21:00Z">
        <w:r w:rsidR="00270AC3" w:rsidRPr="007F4A34" w:rsidDel="00B12296">
          <w:delText>Therefore</w:delText>
        </w:r>
      </w:del>
      <w:del w:id="830" w:author="Derek Tittensor" w:date="2022-03-23T22:23:00Z">
        <w:r w:rsidR="00270AC3" w:rsidRPr="007F4A34" w:rsidDel="00B12296">
          <w:delText xml:space="preserve">, </w:delText>
        </w:r>
      </w:del>
      <w:del w:id="831" w:author="Derek Tittensor" w:date="2022-03-23T22:21:00Z">
        <w:r w:rsidR="00270AC3" w:rsidRPr="007F4A34" w:rsidDel="00B12296">
          <w:delText xml:space="preserve">this analysis </w:delText>
        </w:r>
      </w:del>
      <w:del w:id="832" w:author="Derek Tittensor" w:date="2022-03-23T22:23:00Z">
        <w:r w:rsidR="00270AC3" w:rsidRPr="007F4A34" w:rsidDel="00B12296">
          <w:delText>assume</w:delText>
        </w:r>
      </w:del>
      <w:del w:id="833" w:author="Derek Tittensor" w:date="2022-03-23T22:21:00Z">
        <w:r w:rsidR="00270AC3" w:rsidRPr="007F4A34" w:rsidDel="00B12296">
          <w:delText>s</w:delText>
        </w:r>
      </w:del>
      <w:del w:id="834" w:author="Derek Tittensor" w:date="2022-03-23T22:23:00Z">
        <w:r w:rsidR="00270AC3" w:rsidRPr="007F4A34" w:rsidDel="00B12296">
          <w:delText xml:space="preserve"> that </w:delText>
        </w:r>
      </w:del>
      <w:del w:id="835" w:author="Derek Tittensor" w:date="2022-03-23T22:21:00Z">
        <w:r w:rsidR="00270AC3" w:rsidRPr="007F4A34" w:rsidDel="00B12296">
          <w:delText xml:space="preserve">all </w:delText>
        </w:r>
      </w:del>
      <w:del w:id="836" w:author="Derek Tittensor" w:date="2022-03-23T22:23:00Z">
        <w:r w:rsidR="00270AC3" w:rsidRPr="007F4A34" w:rsidDel="00B12296">
          <w:delText xml:space="preserve">tropical, shallow-water reefs and aggregates will </w:delText>
        </w:r>
      </w:del>
      <w:ins w:id="837" w:author="Emma Bradshaw" w:date="2022-03-02T14:23:00Z">
        <w:del w:id="838" w:author="Derek Tittensor" w:date="2022-03-23T22:23:00Z">
          <w:r w:rsidR="009505D4" w:rsidDel="00B12296">
            <w:delText>be severely comprised</w:delText>
          </w:r>
        </w:del>
        <w:del w:id="839" w:author="Derek Tittensor" w:date="2022-03-23T22:22:00Z">
          <w:r w:rsidR="009505D4" w:rsidDel="00B12296">
            <w:delText xml:space="preserve">, </w:delText>
          </w:r>
          <w:r w:rsidR="000872C7" w:rsidDel="00B12296">
            <w:delText xml:space="preserve">past </w:delText>
          </w:r>
          <w:r w:rsidR="009505D4" w:rsidDel="00B12296">
            <w:delText>the point of recovery</w:delText>
          </w:r>
          <w:r w:rsidR="000872C7" w:rsidDel="00B12296">
            <w:delText xml:space="preserve">, </w:delText>
          </w:r>
        </w:del>
        <w:del w:id="840" w:author="Derek Tittensor" w:date="2022-03-23T22:23:00Z">
          <w:r w:rsidR="009505D4" w:rsidDel="00B12296">
            <w:delText xml:space="preserve">when subjected </w:delText>
          </w:r>
        </w:del>
      </w:ins>
      <w:del w:id="841" w:author="Derek Tittensor" w:date="2022-03-23T22:23:00Z">
        <w:r w:rsidR="00270AC3" w:rsidRPr="007F4A34" w:rsidDel="00B12296">
          <w:delText xml:space="preserve">react to thermal stress and ocean acidity when SST and pH </w:delText>
        </w:r>
      </w:del>
      <w:del w:id="842" w:author="Derek Tittensor" w:date="2022-03-23T22:22:00Z">
        <w:r w:rsidR="00270AC3" w:rsidRPr="007F4A34" w:rsidDel="00B12296">
          <w:delText xml:space="preserve">exceed </w:delText>
        </w:r>
      </w:del>
      <w:del w:id="843" w:author="Derek Tittensor" w:date="2022-03-23T22:23:00Z">
        <w:r w:rsidR="00270AC3" w:rsidRPr="007F4A34" w:rsidDel="00B12296">
          <w:delText xml:space="preserve">values beyond 30ºC and </w:delText>
        </w:r>
      </w:del>
      <w:ins w:id="844" w:author="Emma Bradshaw" w:date="2022-03-02T14:23:00Z">
        <w:del w:id="845" w:author="Derek Tittensor" w:date="2022-03-23T22:23:00Z">
          <w:r w:rsidR="009505D4" w:rsidDel="00B12296">
            <w:delText xml:space="preserve">below </w:delText>
          </w:r>
        </w:del>
      </w:ins>
      <w:del w:id="846" w:author="Derek Tittensor" w:date="2022-03-23T22:23:00Z">
        <w:r w:rsidR="00270AC3" w:rsidRPr="007F4A34" w:rsidDel="00B12296">
          <w:delText>7.7 respectively (Wooldridge 2009; Fabricius et al. 2011</w:delText>
        </w:r>
      </w:del>
      <w:del w:id="847" w:author="Derek Tittensor" w:date="2022-03-23T22:22:00Z">
        <w:r w:rsidR="00270AC3" w:rsidRPr="007F4A34" w:rsidDel="00B12296">
          <w:delText xml:space="preserve">), with no potential for adaptive capacity, all of which </w:delText>
        </w:r>
        <w:r w:rsidR="00755407" w:rsidDel="00B12296">
          <w:delText>we</w:delText>
        </w:r>
        <w:r w:rsidR="00270AC3" w:rsidRPr="007F4A34" w:rsidDel="00B12296">
          <w:delText xml:space="preserve"> return to in the discussion.</w:delText>
        </w:r>
        <w:r w:rsidR="00270AC3" w:rsidDel="00B12296">
          <w:delText xml:space="preserve"> </w:delText>
        </w:r>
        <w:r w:rsidR="00E1715B" w:rsidRPr="001D7170" w:rsidDel="00B12296">
          <w:rPr>
            <w:highlight w:val="yellow"/>
          </w:rPr>
          <w:delText>(need to make all of this a bit more clear)</w:delText>
        </w:r>
      </w:del>
    </w:p>
    <w:p w14:paraId="1CCAF080" w14:textId="71D8EB1F" w:rsidR="00542370" w:rsidRDefault="00755407" w:rsidP="00542370">
      <w:pPr>
        <w:spacing w:line="480" w:lineRule="auto"/>
        <w:ind w:firstLine="720"/>
        <w:jc w:val="both"/>
        <w:rPr>
          <w:ins w:id="848" w:author="Derek Tittensor" w:date="2022-03-23T22:28:00Z"/>
        </w:rPr>
        <w:pPrChange w:id="849" w:author="Derek Tittensor" w:date="2022-03-23T22:30:00Z">
          <w:pPr>
            <w:spacing w:line="480" w:lineRule="auto"/>
            <w:ind w:firstLine="720"/>
            <w:jc w:val="both"/>
          </w:pPr>
        </w:pPrChange>
      </w:pPr>
      <w:del w:id="850" w:author="Derek Tittensor" w:date="2022-03-23T22:30:00Z">
        <w:r w:rsidDel="00542370">
          <w:delText xml:space="preserve">We </w:delText>
        </w:r>
        <w:r w:rsidR="001503E7" w:rsidDel="00542370">
          <w:delText xml:space="preserve">evaluated </w:delText>
        </w:r>
      </w:del>
      <w:del w:id="851" w:author="Derek Tittensor" w:date="2022-03-23T22:23:00Z">
        <w:r w:rsidR="001503E7" w:rsidDel="00B12296">
          <w:delText xml:space="preserve">the </w:delText>
        </w:r>
      </w:del>
      <w:del w:id="852" w:author="Derek Tittensor" w:date="2022-03-23T22:24:00Z">
        <w:r w:rsidR="001503E7" w:rsidDel="00B12296">
          <w:delText xml:space="preserve">range of conditions tolerated by </w:delText>
        </w:r>
        <w:r w:rsidR="002113F7" w:rsidDel="00B12296">
          <w:delText>plotting</w:delText>
        </w:r>
      </w:del>
      <w:del w:id="853" w:author="Derek Tittensor" w:date="2022-03-23T22:30:00Z">
        <w:r w:rsidR="002113F7" w:rsidDel="00542370">
          <w:delText xml:space="preserve"> 2000-2010 </w:delText>
        </w:r>
        <w:r w:rsidR="00A86DBC" w:rsidDel="00542370">
          <w:delText>SST and surface ocean pH value</w:delText>
        </w:r>
        <w:r w:rsidR="00F10AC5" w:rsidDel="00542370">
          <w:delText>s</w:delText>
        </w:r>
        <w:r w:rsidR="00210C46" w:rsidDel="00542370">
          <w:delText xml:space="preserve"> </w:delText>
        </w:r>
        <w:r w:rsidR="00F10AC5" w:rsidDel="00542370">
          <w:delText>were plotted against the current distribution of coral reefs</w:delText>
        </w:r>
      </w:del>
      <w:ins w:id="854" w:author="Emma Bradshaw" w:date="2022-03-09T14:11:00Z">
        <w:del w:id="855" w:author="Derek Tittensor" w:date="2022-03-23T22:24:00Z">
          <w:r w:rsidR="00524DB4" w:rsidDel="00B12296">
            <w:delText xml:space="preserve">, under </w:delText>
          </w:r>
          <w:r w:rsidR="007E6960" w:rsidDel="00B12296">
            <w:delText>ESM</w:delText>
          </w:r>
        </w:del>
      </w:ins>
      <w:ins w:id="856" w:author="Emma Bradshaw" w:date="2022-03-09T14:12:00Z">
        <w:del w:id="857" w:author="Derek Tittensor" w:date="2022-03-23T22:24:00Z">
          <w:r w:rsidR="007E6960" w:rsidDel="00B12296">
            <w:delText>s IPSL-CM6A-LR and GFDL-ESM4</w:delText>
          </w:r>
        </w:del>
      </w:ins>
      <w:del w:id="858" w:author="Derek Tittensor" w:date="2022-03-23T22:30:00Z">
        <w:r w:rsidR="007C3A13" w:rsidDel="00542370">
          <w:delText xml:space="preserve">. </w:delText>
        </w:r>
      </w:del>
      <w:moveToRangeStart w:id="859" w:author="Derek Tittensor" w:date="2022-03-23T22:25:00Z" w:name="move98966739"/>
      <w:moveTo w:id="860" w:author="Derek Tittensor" w:date="2022-03-23T22:25:00Z">
        <w:del w:id="861" w:author="Derek Tittensor" w:date="2022-03-23T22:25:00Z">
          <w:r w:rsidR="00B12296" w:rsidDel="00B12296">
            <w:delText xml:space="preserve">The spatial polygons of </w:delText>
          </w:r>
        </w:del>
        <w:r w:rsidR="00B12296">
          <w:t>MPA</w:t>
        </w:r>
      </w:moveTo>
      <w:ins w:id="862" w:author="Derek Tittensor" w:date="2022-03-23T22:25:00Z">
        <w:r w:rsidR="00B12296">
          <w:t xml:space="preserve"> location</w:t>
        </w:r>
      </w:ins>
      <w:moveTo w:id="863" w:author="Derek Tittensor" w:date="2022-03-23T22:25:00Z">
        <w:r w:rsidR="00B12296">
          <w:t xml:space="preserve">s were intersected with </w:t>
        </w:r>
        <w:del w:id="864" w:author="Derek Tittensor" w:date="2022-03-23T22:25:00Z">
          <w:r w:rsidR="00B12296" w:rsidDel="00B12296">
            <w:delText xml:space="preserve">the </w:delText>
          </w:r>
        </w:del>
        <w:r w:rsidR="00B12296">
          <w:t xml:space="preserve">coral reef spatial </w:t>
        </w:r>
        <w:del w:id="865" w:author="Derek Tittensor" w:date="2022-03-23T22:25:00Z">
          <w:r w:rsidR="00B12296" w:rsidDel="00B12296">
            <w:delText>polygons</w:delText>
          </w:r>
        </w:del>
      </w:moveTo>
      <w:ins w:id="866" w:author="Derek Tittensor" w:date="2022-03-23T22:25:00Z">
        <w:r w:rsidR="00B12296">
          <w:t xml:space="preserve">locations to evaluate </w:t>
        </w:r>
      </w:ins>
      <w:moveTo w:id="867" w:author="Derek Tittensor" w:date="2022-03-23T22:25:00Z">
        <w:del w:id="868" w:author="Derek Tittensor" w:date="2022-03-23T22:25:00Z">
          <w:r w:rsidR="00B12296" w:rsidDel="00B12296">
            <w:delText>, then t</w:delText>
          </w:r>
        </w:del>
      </w:moveTo>
      <w:ins w:id="869" w:author="Derek Tittensor" w:date="2022-03-23T22:25:00Z">
        <w:r w:rsidR="00B12296">
          <w:t>t</w:t>
        </w:r>
      </w:ins>
      <w:moveTo w:id="870" w:author="Derek Tittensor" w:date="2022-03-23T22:25:00Z">
        <w:r w:rsidR="00B12296">
          <w:t xml:space="preserve">he total </w:t>
        </w:r>
      </w:moveTo>
      <w:ins w:id="871" w:author="Derek Tittensor" w:date="2022-03-23T22:30:00Z">
        <w:r w:rsidR="00542370">
          <w:t xml:space="preserve">present-day </w:t>
        </w:r>
      </w:ins>
      <w:moveTo w:id="872" w:author="Derek Tittensor" w:date="2022-03-23T22:25:00Z">
        <w:r w:rsidR="00B12296">
          <w:t xml:space="preserve">reef area (in </w:t>
        </w:r>
        <w:r w:rsidR="00B12296" w:rsidRPr="00080158">
          <w:t>km</w:t>
        </w:r>
        <w:r w:rsidR="00B12296">
          <w:rPr>
            <w:vertAlign w:val="superscript"/>
          </w:rPr>
          <w:t>2</w:t>
        </w:r>
        <w:r w:rsidR="00B12296">
          <w:t xml:space="preserve">) </w:t>
        </w:r>
        <w:del w:id="873" w:author="Derek Tittensor" w:date="2022-03-23T22:25:00Z">
          <w:r w:rsidR="00B12296" w:rsidDel="00B12296">
            <w:delText>and</w:delText>
          </w:r>
        </w:del>
      </w:moveTo>
      <w:ins w:id="874" w:author="Derek Tittensor" w:date="2022-03-23T22:25:00Z">
        <w:r w:rsidR="00B12296">
          <w:t>within</w:t>
        </w:r>
      </w:ins>
      <w:moveTo w:id="875" w:author="Derek Tittensor" w:date="2022-03-23T22:25:00Z">
        <w:r w:rsidR="00B12296">
          <w:t xml:space="preserve"> MPAs</w:t>
        </w:r>
      </w:moveTo>
      <w:ins w:id="876" w:author="Derek Tittensor" w:date="2022-03-23T22:26:00Z">
        <w:r w:rsidR="00542370">
          <w:t xml:space="preserve">, and this </w:t>
        </w:r>
      </w:ins>
      <w:ins w:id="877" w:author="Derek Tittensor" w:date="2022-03-23T22:30:00Z">
        <w:r w:rsidR="00542370">
          <w:t xml:space="preserve">was broken </w:t>
        </w:r>
      </w:ins>
      <w:ins w:id="878" w:author="Derek Tittensor" w:date="2022-03-23T22:26:00Z">
        <w:r w:rsidR="00542370">
          <w:t xml:space="preserve">down further by IUCN category. </w:t>
        </w:r>
      </w:ins>
      <w:moveTo w:id="879" w:author="Derek Tittensor" w:date="2022-03-23T22:25:00Z">
        <w:del w:id="880" w:author="Derek Tittensor" w:date="2022-03-23T22:26:00Z">
          <w:r w:rsidR="00B12296" w:rsidDel="00542370">
            <w:delText xml:space="preserve"> (classified according to IUCN categories) were extracted to evaluate the area of reefs within each IUCN category.</w:delText>
          </w:r>
        </w:del>
      </w:moveTo>
      <w:moveToRangeEnd w:id="859"/>
      <w:ins w:id="881" w:author="Derek Tittensor" w:date="2022-03-23T22:30:00Z">
        <w:r w:rsidR="00542370">
          <w:t xml:space="preserve">This was </w:t>
        </w:r>
      </w:ins>
      <w:del w:id="882" w:author="Derek Tittensor" w:date="2022-03-23T22:28:00Z">
        <w:r w:rsidR="00594ED9" w:rsidDel="00542370">
          <w:delText xml:space="preserve">This </w:delText>
        </w:r>
      </w:del>
      <w:del w:id="883" w:author="Derek Tittensor" w:date="2022-03-23T22:31:00Z">
        <w:r w:rsidR="00594ED9" w:rsidDel="00542370">
          <w:delText>s</w:delText>
        </w:r>
        <w:r w:rsidR="00594ED9" w:rsidDel="00414A39">
          <w:delText xml:space="preserve">tep </w:delText>
        </w:r>
        <w:r w:rsidR="007C3A13" w:rsidDel="00414A39">
          <w:delText xml:space="preserve">was </w:delText>
        </w:r>
      </w:del>
      <w:r w:rsidR="00CB09A3">
        <w:t xml:space="preserve">then repeated </w:t>
      </w:r>
      <w:del w:id="884" w:author="Derek Tittensor" w:date="2022-03-23T22:32:00Z">
        <w:r w:rsidR="00CB09A3" w:rsidDel="00414A39">
          <w:delText xml:space="preserve">for future projections of environmental conditions </w:delText>
        </w:r>
      </w:del>
      <w:del w:id="885" w:author="Derek Tittensor" w:date="2022-03-23T22:28:00Z">
        <w:r w:rsidR="007C3A13" w:rsidDel="00542370">
          <w:delText xml:space="preserve">in order to </w:delText>
        </w:r>
        <w:r w:rsidR="001D74FB" w:rsidDel="00542370">
          <w:delText xml:space="preserve">analyze </w:delText>
        </w:r>
        <w:r w:rsidR="002113F7" w:rsidDel="00542370">
          <w:delText xml:space="preserve">the distribution </w:delText>
        </w:r>
        <w:r w:rsidR="00404246" w:rsidDel="00542370">
          <w:delText xml:space="preserve">of reefs </w:delText>
        </w:r>
        <w:r w:rsidR="00D05C99" w:rsidDel="00542370">
          <w:delText xml:space="preserve">against </w:delText>
        </w:r>
        <w:r w:rsidR="00F036B5" w:rsidDel="00542370">
          <w:delText>SS</w:delText>
        </w:r>
        <w:r w:rsidR="003811FA" w:rsidDel="00542370">
          <w:delText>T</w:delText>
        </w:r>
        <w:r w:rsidR="00F036B5" w:rsidDel="00542370">
          <w:delText xml:space="preserve"> and pH values </w:delText>
        </w:r>
        <w:r w:rsidR="00404246" w:rsidDel="00542370">
          <w:delText>in 2090-2100</w:delText>
        </w:r>
      </w:del>
      <w:ins w:id="886" w:author="Emma Bradshaw" w:date="2022-03-09T14:06:00Z">
        <w:del w:id="887" w:author="Derek Tittensor" w:date="2022-03-23T22:28:00Z">
          <w:r w:rsidR="00564DA5" w:rsidDel="00542370">
            <w:delText xml:space="preserve">, </w:delText>
          </w:r>
        </w:del>
        <w:del w:id="888" w:author="Derek Tittensor" w:date="2022-03-23T22:32:00Z">
          <w:r w:rsidR="00564DA5" w:rsidDel="00414A39">
            <w:delText xml:space="preserve">under </w:delText>
          </w:r>
        </w:del>
        <w:del w:id="889" w:author="Derek Tittensor" w:date="2022-03-23T22:28:00Z">
          <w:r w:rsidR="00564DA5" w:rsidDel="00542370">
            <w:delText xml:space="preserve">RCP scenarios 2.6, </w:delText>
          </w:r>
        </w:del>
      </w:ins>
      <w:ins w:id="890" w:author="Emma Bradshaw" w:date="2022-03-10T17:05:00Z">
        <w:del w:id="891" w:author="Derek Tittensor" w:date="2022-03-23T22:28:00Z">
          <w:r w:rsidR="0053036D" w:rsidDel="00542370">
            <w:delText>7.0</w:delText>
          </w:r>
        </w:del>
      </w:ins>
      <w:ins w:id="892" w:author="Emma Bradshaw" w:date="2022-03-09T14:06:00Z">
        <w:del w:id="893" w:author="Derek Tittensor" w:date="2022-03-23T22:28:00Z">
          <w:r w:rsidR="00564DA5" w:rsidDel="00542370">
            <w:delText xml:space="preserve"> and 8.5</w:delText>
          </w:r>
        </w:del>
      </w:ins>
      <w:ins w:id="894" w:author="Emma Bradshaw" w:date="2022-03-09T14:07:00Z">
        <w:del w:id="895" w:author="Derek Tittensor" w:date="2022-03-23T22:28:00Z">
          <w:r w:rsidR="00950E71" w:rsidDel="00542370">
            <w:delText xml:space="preserve"> and ESM IPSL-CM6A-LR</w:delText>
          </w:r>
        </w:del>
      </w:ins>
      <w:del w:id="896" w:author="Derek Tittensor" w:date="2022-03-23T22:31:00Z">
        <w:r w:rsidR="00352187" w:rsidDel="00414A39">
          <w:delText>.</w:delText>
        </w:r>
      </w:del>
      <w:ins w:id="897" w:author="Emma Bradshaw" w:date="2022-03-09T14:06:00Z">
        <w:del w:id="898" w:author="Derek Tittensor" w:date="2022-03-23T22:31:00Z">
          <w:r w:rsidR="0082454A" w:rsidDel="00414A39">
            <w:delText xml:space="preserve"> </w:delText>
          </w:r>
        </w:del>
      </w:ins>
      <w:ins w:id="899" w:author="Derek Tittensor" w:date="2022-03-23T22:32:00Z">
        <w:r w:rsidR="00414A39">
          <w:t xml:space="preserve">but with </w:t>
        </w:r>
      </w:ins>
      <w:ins w:id="900" w:author="Derek Tittensor" w:date="2022-03-23T22:29:00Z">
        <w:r w:rsidR="00542370">
          <w:t>the current reef distribution modified to remove areas that were above the SST threshold or below the pH threshold</w:t>
        </w:r>
      </w:ins>
      <w:ins w:id="901" w:author="Derek Tittensor" w:date="2022-03-23T22:32:00Z">
        <w:r w:rsidR="00414A39">
          <w:t xml:space="preserve"> under the 2090-2100 ESM projections</w:t>
        </w:r>
      </w:ins>
      <w:ins w:id="902" w:author="Derek Tittensor" w:date="2022-03-23T22:29:00Z">
        <w:r w:rsidR="00542370">
          <w:t>, with the assumption that reefs will no longer be able to persist in th</w:t>
        </w:r>
      </w:ins>
      <w:ins w:id="903" w:author="Derek Tittensor" w:date="2022-03-23T22:30:00Z">
        <w:r w:rsidR="00542370">
          <w:t xml:space="preserve">ese areas as the environmental conditions will become unsuitable. </w:t>
        </w:r>
      </w:ins>
      <w:ins w:id="904" w:author="Derek Tittensor" w:date="2022-03-23T22:32:00Z">
        <w:r w:rsidR="00414A39">
          <w:t>This then provide</w:t>
        </w:r>
      </w:ins>
      <w:ins w:id="905" w:author="Derek Tittensor" w:date="2022-03-23T22:34:00Z">
        <w:r w:rsidR="00414A39">
          <w:t>d</w:t>
        </w:r>
      </w:ins>
      <w:ins w:id="906" w:author="Derek Tittensor" w:date="2022-03-23T22:32:00Z">
        <w:r w:rsidR="00414A39">
          <w:t xml:space="preserve"> an estimate of the total area in </w:t>
        </w:r>
      </w:ins>
      <w:ins w:id="907" w:author="Derek Tittensor" w:date="2022-03-23T22:33:00Z">
        <w:r w:rsidR="00414A39">
          <w:t>which reefs are likely to persist to the end of the century</w:t>
        </w:r>
      </w:ins>
      <w:ins w:id="908" w:author="Derek Tittensor" w:date="2022-03-23T22:34:00Z">
        <w:r w:rsidR="00414A39">
          <w:t xml:space="preserve">, the total area likely to remain covered by the existing MPA network, and the change in proportion </w:t>
        </w:r>
      </w:ins>
      <w:ins w:id="909" w:author="Derek Tittensor" w:date="2022-03-23T22:35:00Z">
        <w:r w:rsidR="00414A39">
          <w:t>covered by MPAs under each IUCN category</w:t>
        </w:r>
      </w:ins>
      <w:ins w:id="910" w:author="Derek Tittensor" w:date="2022-03-23T22:33:00Z">
        <w:r w:rsidR="00414A39">
          <w:t xml:space="preserve">. </w:t>
        </w:r>
      </w:ins>
      <w:ins w:id="911" w:author="Derek Tittensor" w:date="2022-03-23T22:31:00Z">
        <w:r w:rsidR="00414A39">
          <w:t>We</w:t>
        </w:r>
      </w:ins>
      <w:ins w:id="912" w:author="Derek Tittensor" w:date="2022-03-23T22:33:00Z">
        <w:r w:rsidR="00414A39">
          <w:t xml:space="preserve"> also</w:t>
        </w:r>
      </w:ins>
      <w:ins w:id="913" w:author="Derek Tittensor" w:date="2022-03-23T22:31:00Z">
        <w:r w:rsidR="00414A39">
          <w:t xml:space="preserve"> evaluated the </w:t>
        </w:r>
      </w:ins>
      <w:ins w:id="914" w:author="Derek Tittensor" w:date="2022-03-23T22:33:00Z">
        <w:r w:rsidR="00414A39">
          <w:t>robustness</w:t>
        </w:r>
      </w:ins>
      <w:ins w:id="915" w:author="Derek Tittensor" w:date="2022-03-23T22:31:00Z">
        <w:r w:rsidR="00414A39">
          <w:t xml:space="preserve"> of </w:t>
        </w:r>
      </w:ins>
      <w:ins w:id="916" w:author="Derek Tittensor" w:date="2022-03-23T22:33:00Z">
        <w:r w:rsidR="00414A39">
          <w:t xml:space="preserve">the selected </w:t>
        </w:r>
      </w:ins>
      <w:ins w:id="917" w:author="Derek Tittensor" w:date="2022-03-23T22:31:00Z">
        <w:r w:rsidR="00414A39">
          <w:t xml:space="preserve">SST and pH threshold for coral reef persistence by </w:t>
        </w:r>
        <w:r w:rsidR="00414A39">
          <w:lastRenderedPageBreak/>
          <w:t xml:space="preserve">spatially comparing 2000-2010 SST and surface ocean pH values from the ESMs above against the current distribution of coral </w:t>
        </w:r>
        <w:proofErr w:type="gramStart"/>
        <w:r w:rsidR="00414A39">
          <w:t>reefs.</w:t>
        </w:r>
      </w:ins>
      <w:ins w:id="918" w:author="Derek Tittensor" w:date="2022-03-23T22:30:00Z">
        <w:r w:rsidR="00542370">
          <w:t>.</w:t>
        </w:r>
        <w:proofErr w:type="gramEnd"/>
        <w:r w:rsidR="00542370">
          <w:t xml:space="preserve"> </w:t>
        </w:r>
      </w:ins>
    </w:p>
    <w:p w14:paraId="341D22AB" w14:textId="77777777" w:rsidR="00542370" w:rsidRDefault="00542370" w:rsidP="00FE57BF">
      <w:pPr>
        <w:spacing w:line="480" w:lineRule="auto"/>
        <w:ind w:firstLine="720"/>
        <w:jc w:val="both"/>
        <w:rPr>
          <w:ins w:id="919" w:author="Derek Tittensor" w:date="2022-03-23T22:28:00Z"/>
        </w:rPr>
      </w:pPr>
    </w:p>
    <w:p w14:paraId="76E896DA" w14:textId="153ACB21" w:rsidR="00FE57BF" w:rsidRDefault="00524DB4" w:rsidP="00FE57BF">
      <w:pPr>
        <w:spacing w:line="480" w:lineRule="auto"/>
        <w:ind w:firstLine="720"/>
        <w:jc w:val="both"/>
      </w:pPr>
      <w:ins w:id="920" w:author="Emma Bradshaw" w:date="2022-03-09T14:10:00Z">
        <w:r>
          <w:t>We repeated the step</w:t>
        </w:r>
      </w:ins>
      <w:ins w:id="921" w:author="Emma Bradshaw" w:date="2022-03-09T14:11:00Z">
        <w:r>
          <w:t xml:space="preserve">s outlined above once more for all </w:t>
        </w:r>
        <w:del w:id="922" w:author="Derek Tittensor" w:date="2022-03-23T22:33:00Z">
          <w:r w:rsidDel="00414A39">
            <w:delText xml:space="preserve">three </w:delText>
          </w:r>
        </w:del>
        <w:r>
          <w:t xml:space="preserve">RCP scenarios under </w:t>
        </w:r>
        <w:del w:id="923" w:author="Derek Tittensor" w:date="2022-03-23T22:33:00Z">
          <w:r w:rsidDel="00414A39">
            <w:delText>ESM GFDL-ESM4</w:delText>
          </w:r>
        </w:del>
      </w:ins>
      <w:ins w:id="924" w:author="Derek Tittensor" w:date="2022-03-23T22:33:00Z">
        <w:r w:rsidR="00414A39">
          <w:t>both ESMs</w:t>
        </w:r>
      </w:ins>
      <w:ins w:id="925" w:author="Emma Bradshaw" w:date="2022-03-09T14:11:00Z">
        <w:r>
          <w:t xml:space="preserve">. </w:t>
        </w:r>
      </w:ins>
      <w:commentRangeStart w:id="926"/>
      <w:del w:id="927" w:author="Emma Bradshaw" w:date="2022-03-09T14:10:00Z">
        <w:r w:rsidR="00352187" w:rsidDel="00524DB4">
          <w:delText xml:space="preserve"> </w:delText>
        </w:r>
      </w:del>
      <w:r w:rsidR="00352187">
        <w:t>R</w:t>
      </w:r>
      <w:r w:rsidR="007A1CFC">
        <w:t xml:space="preserve">eef proportions were distributed </w:t>
      </w:r>
      <w:r w:rsidR="007F3A4B">
        <w:t xml:space="preserve">according to </w:t>
      </w:r>
      <w:r w:rsidR="007A1CFC">
        <w:t>a</w:t>
      </w:r>
      <w:ins w:id="928" w:author="Emma Bradshaw" w:date="2022-02-28T14:51:00Z">
        <w:r w:rsidR="00566578">
          <w:t>n</w:t>
        </w:r>
      </w:ins>
      <w:r w:rsidR="007A1CFC">
        <w:t xml:space="preserve"> </w:t>
      </w:r>
      <w:r w:rsidR="007F3A4B">
        <w:t xml:space="preserve">SST </w:t>
      </w:r>
      <w:r w:rsidR="00221243">
        <w:t>ra</w:t>
      </w:r>
      <w:r w:rsidR="007F3A4B">
        <w:t>nge of 20-</w:t>
      </w:r>
      <w:r w:rsidR="004F0E71">
        <w:t>35ºC</w:t>
      </w:r>
      <w:r w:rsidR="00862B1C">
        <w:t xml:space="preserve"> and a </w:t>
      </w:r>
      <w:r w:rsidR="00434064">
        <w:t xml:space="preserve">surface ocean </w:t>
      </w:r>
      <w:r w:rsidR="00862B1C">
        <w:t>pH range</w:t>
      </w:r>
      <w:r w:rsidR="00A5112C">
        <w:t xml:space="preserve"> of 7.6-8.2</w:t>
      </w:r>
      <w:r w:rsidR="00881181">
        <w:t xml:space="preserve"> </w:t>
      </w:r>
      <w:del w:id="929" w:author="Emma Bradshaw" w:date="2022-02-28T14:53:00Z">
        <w:r w:rsidR="00881181" w:rsidDel="009E7A78">
          <w:delText>in order to</w:delText>
        </w:r>
      </w:del>
      <w:ins w:id="930" w:author="Emma Bradshaw" w:date="2022-02-28T14:53:00Z">
        <w:r w:rsidR="009E7A78">
          <w:t>to</w:t>
        </w:r>
      </w:ins>
      <w:r w:rsidR="00881181">
        <w:t xml:space="preserve"> </w:t>
      </w:r>
      <w:ins w:id="931" w:author="Emma Bradshaw" w:date="2022-02-28T14:51:00Z">
        <w:r w:rsidR="007A7276">
          <w:t xml:space="preserve">include </w:t>
        </w:r>
      </w:ins>
      <w:del w:id="932" w:author="Emma Bradshaw" w:date="2022-02-28T14:51:00Z">
        <w:r w:rsidR="00881181" w:rsidDel="007A7276">
          <w:delText xml:space="preserve">examine </w:delText>
        </w:r>
      </w:del>
      <w:r w:rsidR="00881181">
        <w:t xml:space="preserve">the proportion of reefs that </w:t>
      </w:r>
      <w:ins w:id="933" w:author="Emma Bradshaw" w:date="2022-02-28T14:51:00Z">
        <w:r w:rsidR="007A7276">
          <w:t xml:space="preserve">can be found above </w:t>
        </w:r>
      </w:ins>
      <w:del w:id="934" w:author="Emma Bradshaw" w:date="2022-02-28T14:51:00Z">
        <w:r w:rsidR="00881181" w:rsidDel="007A7276">
          <w:delText xml:space="preserve">lie above </w:delText>
        </w:r>
      </w:del>
      <w:r w:rsidR="00FE20BD">
        <w:t>and</w:t>
      </w:r>
      <w:r w:rsidR="00881181">
        <w:t xml:space="preserve"> below the established </w:t>
      </w:r>
      <w:ins w:id="935" w:author="Emma Bradshaw" w:date="2022-02-28T14:51:00Z">
        <w:r w:rsidR="000E0CDB">
          <w:t xml:space="preserve">SST and pH </w:t>
        </w:r>
      </w:ins>
      <w:r w:rsidR="00881181">
        <w:t>thresholds</w:t>
      </w:r>
      <w:r w:rsidR="00E43FED">
        <w:t xml:space="preserve"> for the </w:t>
      </w:r>
      <w:ins w:id="936" w:author="Emma Bradshaw" w:date="2022-02-28T14:52:00Z">
        <w:r w:rsidR="00FE57BF">
          <w:t xml:space="preserve">entire </w:t>
        </w:r>
      </w:ins>
      <w:del w:id="937" w:author="Emma Bradshaw" w:date="2022-02-28T14:52:00Z">
        <w:r w:rsidR="00E43FED" w:rsidDel="00FE57BF">
          <w:delText xml:space="preserve">entire </w:delText>
        </w:r>
      </w:del>
      <w:r w:rsidR="00E43FED">
        <w:t>century</w:t>
      </w:r>
      <w:ins w:id="938" w:author="Emma Bradshaw" w:date="2022-02-28T14:52:00Z">
        <w:r w:rsidR="00FE57BF">
          <w:t xml:space="preserve">. </w:t>
        </w:r>
      </w:ins>
      <w:commentRangeEnd w:id="926"/>
      <w:r w:rsidR="00542370">
        <w:rPr>
          <w:rStyle w:val="CommentReference"/>
          <w:rFonts w:asciiTheme="minorHAnsi" w:eastAsiaTheme="minorHAnsi" w:hAnsiTheme="minorHAnsi" w:cstheme="minorBidi"/>
          <w:lang w:val="fr-CA"/>
        </w:rPr>
        <w:commentReference w:id="926"/>
      </w:r>
      <w:del w:id="939" w:author="Emma Bradshaw" w:date="2022-02-28T14:52:00Z">
        <w:r w:rsidR="00E43FED" w:rsidDel="00FE57BF">
          <w:delText>.</w:delText>
        </w:r>
        <w:r w:rsidR="00600B2A" w:rsidDel="00FE57BF">
          <w:delText xml:space="preserve"> </w:delText>
        </w:r>
        <w:r w:rsidR="00600B2A" w:rsidRPr="001D7170" w:rsidDel="00FE57BF">
          <w:rPr>
            <w:highlight w:val="yellow"/>
          </w:rPr>
          <w:delText>(sentence is not clear)</w:delText>
        </w:r>
      </w:del>
    </w:p>
    <w:p w14:paraId="44EDD696" w14:textId="6F0E821C" w:rsidR="00380D7F" w:rsidRDefault="00BA0913" w:rsidP="001D7170">
      <w:pPr>
        <w:spacing w:line="480" w:lineRule="auto"/>
        <w:jc w:val="both"/>
        <w:rPr>
          <w:ins w:id="940" w:author="Derek Tittensor" w:date="2022-03-23T22:35:00Z"/>
        </w:rPr>
      </w:pPr>
      <w:del w:id="941" w:author="Derek Tittensor" w:date="2022-03-23T22:35:00Z">
        <w:r w:rsidDel="00414A39">
          <w:tab/>
        </w:r>
      </w:del>
      <w:moveFromRangeStart w:id="942" w:author="Derek Tittensor" w:date="2022-03-23T22:25:00Z" w:name="move98966739"/>
      <w:moveFrom w:id="943" w:author="Derek Tittensor" w:date="2022-03-23T22:25:00Z">
        <w:del w:id="944" w:author="Derek Tittensor" w:date="2022-03-23T22:35:00Z">
          <w:r w:rsidR="003F5D2C" w:rsidDel="00414A39">
            <w:delText xml:space="preserve">The spatial </w:delText>
          </w:r>
          <w:r w:rsidR="00363146" w:rsidDel="00414A39">
            <w:delText>polygons of MPA</w:delText>
          </w:r>
          <w:r w:rsidR="00567DAA" w:rsidDel="00414A39">
            <w:delText xml:space="preserve">s </w:delText>
          </w:r>
          <w:r w:rsidR="00363146" w:rsidDel="00414A39">
            <w:delText>w</w:delText>
          </w:r>
          <w:r w:rsidR="00AD354E" w:rsidDel="00414A39">
            <w:delText>ere</w:delText>
          </w:r>
          <w:r w:rsidR="00600B2A" w:rsidDel="00414A39">
            <w:delText xml:space="preserve"> intersected with the </w:delText>
          </w:r>
          <w:r w:rsidR="000703A9" w:rsidDel="00414A39">
            <w:delText>coral reef spatial</w:delText>
          </w:r>
          <w:r w:rsidR="00600B2A" w:rsidDel="00414A39">
            <w:delText xml:space="preserve"> polygons</w:delText>
          </w:r>
          <w:r w:rsidR="00C854B0" w:rsidDel="00414A39">
            <w:delText>, then the t</w:delText>
          </w:r>
          <w:r w:rsidR="00080158" w:rsidDel="00414A39">
            <w:delText xml:space="preserve">otal reef area (in </w:delText>
          </w:r>
          <w:r w:rsidR="00080158" w:rsidRPr="00080158" w:rsidDel="00414A39">
            <w:delText>km</w:delText>
          </w:r>
          <w:r w:rsidR="00080158" w:rsidDel="00414A39">
            <w:rPr>
              <w:vertAlign w:val="superscript"/>
            </w:rPr>
            <w:delText>2</w:delText>
          </w:r>
          <w:r w:rsidR="00080158" w:rsidDel="00414A39">
            <w:delText xml:space="preserve">) </w:delText>
          </w:r>
          <w:r w:rsidR="002543E0" w:rsidDel="00414A39">
            <w:delText>and MPAs</w:delText>
          </w:r>
          <w:r w:rsidR="007313B2" w:rsidDel="00414A39">
            <w:delText xml:space="preserve"> (classified according to IUCN categories)</w:delText>
          </w:r>
          <w:r w:rsidR="002543E0" w:rsidDel="00414A39">
            <w:delText xml:space="preserve"> were extracted</w:delText>
          </w:r>
          <w:r w:rsidR="00152FAE" w:rsidDel="00414A39">
            <w:delText xml:space="preserve"> </w:delText>
          </w:r>
          <w:r w:rsidR="002E1C82" w:rsidDel="00414A39">
            <w:delText xml:space="preserve">to evaluate </w:delText>
          </w:r>
          <w:r w:rsidR="00EB1E21" w:rsidDel="00414A39">
            <w:delText xml:space="preserve">the </w:delText>
          </w:r>
          <w:r w:rsidR="00340399" w:rsidDel="00414A39">
            <w:delText xml:space="preserve">area of reefs </w:delText>
          </w:r>
          <w:r w:rsidR="00C328C4" w:rsidDel="00414A39">
            <w:delText xml:space="preserve">within </w:delText>
          </w:r>
          <w:r w:rsidR="00360257" w:rsidDel="00414A39">
            <w:delText xml:space="preserve">each </w:delText>
          </w:r>
          <w:r w:rsidR="00340399" w:rsidDel="00414A39">
            <w:delText>IUCN category</w:delText>
          </w:r>
          <w:r w:rsidR="00615C5E" w:rsidDel="00414A39">
            <w:delText xml:space="preserve">. </w:delText>
          </w:r>
        </w:del>
      </w:moveFrom>
      <w:moveFromRangeEnd w:id="942"/>
      <w:del w:id="945" w:author="Derek Tittensor" w:date="2022-03-23T22:35:00Z">
        <w:r w:rsidR="00352FD0" w:rsidRPr="00AE23B4" w:rsidDel="00414A39">
          <w:delText>New subsets of data</w:delText>
        </w:r>
        <w:r w:rsidR="00F72EAC" w:rsidDel="00414A39">
          <w:delText xml:space="preserve"> </w:delText>
        </w:r>
        <w:r w:rsidR="00352FD0" w:rsidRPr="00AE23B4" w:rsidDel="00414A39">
          <w:delText>were then created in order to</w:delText>
        </w:r>
        <w:r w:rsidR="0046332B" w:rsidDel="00414A39">
          <w:delText xml:space="preserve"> include</w:delText>
        </w:r>
        <w:r w:rsidR="00113F44" w:rsidDel="00414A39">
          <w:delText xml:space="preserve"> information regarding</w:delText>
        </w:r>
        <w:r w:rsidR="00F013A0" w:rsidDel="00414A39">
          <w:delText xml:space="preserve"> </w:delText>
        </w:r>
        <w:r w:rsidR="00487848" w:rsidDel="00414A39">
          <w:delText xml:space="preserve">reefs that </w:delText>
        </w:r>
        <w:r w:rsidR="00D945DB" w:rsidDel="00414A39">
          <w:delText xml:space="preserve">exceed </w:delText>
        </w:r>
        <w:r w:rsidR="00AE23B4" w:rsidDel="00414A39">
          <w:delText xml:space="preserve">SST and pH </w:delText>
        </w:r>
        <w:r w:rsidR="000D6B61" w:rsidRPr="00AE23B4" w:rsidDel="00414A39">
          <w:delText>thresholds</w:delText>
        </w:r>
        <w:r w:rsidR="00A46ACB" w:rsidDel="00414A39">
          <w:delText xml:space="preserve"> in 2090-2100</w:delText>
        </w:r>
      </w:del>
      <w:ins w:id="946" w:author="Emma Bradshaw" w:date="2022-03-09T14:09:00Z">
        <w:del w:id="947" w:author="Derek Tittensor" w:date="2022-03-23T22:35:00Z">
          <w:r w:rsidR="002A5E0B" w:rsidDel="00414A39">
            <w:delText xml:space="preserve"> under RCP2.6,</w:delText>
          </w:r>
        </w:del>
      </w:ins>
      <w:ins w:id="948" w:author="Emma Bradshaw" w:date="2022-03-10T17:13:00Z">
        <w:del w:id="949" w:author="Derek Tittensor" w:date="2022-03-23T22:35:00Z">
          <w:r w:rsidR="0038383A" w:rsidDel="00414A39">
            <w:delText>7.0</w:delText>
          </w:r>
        </w:del>
      </w:ins>
      <w:ins w:id="950" w:author="Emma Bradshaw" w:date="2022-03-09T14:09:00Z">
        <w:del w:id="951" w:author="Derek Tittensor" w:date="2022-03-23T22:35:00Z">
          <w:r w:rsidR="002A5E0B" w:rsidDel="00414A39">
            <w:delText xml:space="preserve"> and 8.5 </w:delText>
          </w:r>
        </w:del>
      </w:ins>
      <w:ins w:id="952" w:author="Emma Bradshaw" w:date="2022-03-09T14:12:00Z">
        <w:del w:id="953" w:author="Derek Tittensor" w:date="2022-03-23T22:35:00Z">
          <w:r w:rsidR="00097028" w:rsidDel="00414A39">
            <w:delText xml:space="preserve">through both the </w:delText>
          </w:r>
        </w:del>
      </w:ins>
      <w:ins w:id="954" w:author="Emma Bradshaw" w:date="2022-03-09T14:09:00Z">
        <w:del w:id="955" w:author="Derek Tittensor" w:date="2022-03-23T22:35:00Z">
          <w:r w:rsidR="002A5E0B" w:rsidDel="00414A39">
            <w:delText>IPSL-CM6A-LR and GFDL-ESM4</w:delText>
          </w:r>
        </w:del>
      </w:ins>
      <w:ins w:id="956" w:author="Emma Bradshaw" w:date="2022-03-09T14:12:00Z">
        <w:del w:id="957" w:author="Derek Tittensor" w:date="2022-03-23T22:35:00Z">
          <w:r w:rsidR="00097028" w:rsidDel="00414A39">
            <w:delText xml:space="preserve"> earth system models</w:delText>
          </w:r>
        </w:del>
      </w:ins>
      <w:del w:id="958" w:author="Derek Tittensor" w:date="2022-03-23T22:35:00Z">
        <w:r w:rsidR="00A46ACB" w:rsidDel="00414A39">
          <w:delText xml:space="preserve">. </w:delText>
        </w:r>
        <w:r w:rsidR="001503E7" w:rsidDel="00414A39">
          <w:delText>T</w:delText>
        </w:r>
        <w:r w:rsidR="00BE47DD" w:rsidDel="00414A39">
          <w:delText>otal area (in km</w:delText>
        </w:r>
        <w:r w:rsidR="00BE47DD" w:rsidDel="00414A39">
          <w:rPr>
            <w:vertAlign w:val="superscript"/>
          </w:rPr>
          <w:delText>2</w:delText>
        </w:r>
        <w:r w:rsidR="00BE47DD" w:rsidDel="00414A39">
          <w:delText xml:space="preserve">) of </w:delText>
        </w:r>
        <w:r w:rsidR="002C098D" w:rsidDel="00414A39">
          <w:delText xml:space="preserve">future </w:delText>
        </w:r>
        <w:r w:rsidR="00BE47DD" w:rsidDel="00414A39">
          <w:delText>reefs found in challenging conditions and MPAs</w:delText>
        </w:r>
        <w:r w:rsidR="00960EAE" w:rsidDel="00414A39">
          <w:delText xml:space="preserve"> (classified according to IUCN categories)</w:delText>
        </w:r>
        <w:r w:rsidR="00BE47DD" w:rsidDel="00414A39">
          <w:delText xml:space="preserve"> were extracted in order </w:delText>
        </w:r>
        <w:r w:rsidR="008767D7" w:rsidDel="00414A39">
          <w:delText>to demonstrate the area of reefs represented by each IUCN category in 2090-2100</w:delText>
        </w:r>
      </w:del>
      <w:ins w:id="959" w:author="Emma Bradshaw" w:date="2022-03-09T14:13:00Z">
        <w:del w:id="960" w:author="Derek Tittensor" w:date="2022-03-23T22:35:00Z">
          <w:r w:rsidR="00EF2AD2" w:rsidDel="00414A39">
            <w:delText>, under all three RCP scenarios and the two chosen earth system models</w:delText>
          </w:r>
        </w:del>
      </w:ins>
      <w:del w:id="961" w:author="Derek Tittensor" w:date="2022-03-23T22:35:00Z">
        <w:r w:rsidR="008767D7" w:rsidDel="00414A39">
          <w:delText xml:space="preserve">. </w:delText>
        </w:r>
      </w:del>
      <w:moveFromRangeStart w:id="962" w:author="Derek Tittensor" w:date="2022-03-23T22:26:00Z" w:name="move98966815"/>
      <w:moveFrom w:id="963" w:author="Derek Tittensor" w:date="2022-03-23T22:26:00Z">
        <w:r w:rsidR="00A8398E" w:rsidDel="00542370">
          <w:t>Any MPAs</w:t>
        </w:r>
        <w:r w:rsidR="00032306" w:rsidDel="00542370">
          <w:t xml:space="preserve"> </w:t>
        </w:r>
        <w:r w:rsidR="00A8398E" w:rsidDel="00542370">
          <w:t xml:space="preserve">listed as “Not reported”, “Not assigned” and “Not applicable” were excluded from the analysis. </w:t>
        </w:r>
      </w:moveFrom>
      <w:moveFromRangeEnd w:id="962"/>
      <w:r w:rsidR="000C2EFD">
        <w:t xml:space="preserve">Data </w:t>
      </w:r>
      <w:r w:rsidR="00AC4F56">
        <w:t xml:space="preserve">analysis </w:t>
      </w:r>
      <w:r w:rsidR="00B4645B">
        <w:t>and manipulation</w:t>
      </w:r>
      <w:r w:rsidR="000541A1">
        <w:t xml:space="preserve"> </w:t>
      </w:r>
      <w:ins w:id="964" w:author="Derek Tittensor" w:date="2022-03-23T22:35:00Z">
        <w:r w:rsidR="00414A39">
          <w:t xml:space="preserve">were conducted in R version XXXX using the </w:t>
        </w:r>
      </w:ins>
      <w:del w:id="965" w:author="Derek Tittensor" w:date="2022-03-23T22:35:00Z">
        <w:r w:rsidR="00B4645B" w:rsidDel="00414A39">
          <w:delText xml:space="preserve">was completed using </w:delText>
        </w:r>
      </w:del>
      <w:r w:rsidR="00D07BC1">
        <w:t xml:space="preserve">raster </w:t>
      </w:r>
      <w:r w:rsidR="004C584C">
        <w:t>(</w:t>
      </w:r>
      <w:proofErr w:type="spellStart"/>
      <w:r w:rsidR="00751D0D">
        <w:t>Hijmans</w:t>
      </w:r>
      <w:proofErr w:type="spellEnd"/>
      <w:r w:rsidR="00751D0D">
        <w:t xml:space="preserve"> 2020</w:t>
      </w:r>
      <w:r w:rsidR="002452E7">
        <w:t>,</w:t>
      </w:r>
      <w:r w:rsidR="002452E7" w:rsidRPr="002452E7">
        <w:t xml:space="preserve"> </w:t>
      </w:r>
      <w:r w:rsidR="002452E7">
        <w:t>v. 3.4-5</w:t>
      </w:r>
      <w:r w:rsidR="00751D0D">
        <w:t>)</w:t>
      </w:r>
      <w:r w:rsidR="004C584C">
        <w:t xml:space="preserve"> </w:t>
      </w:r>
      <w:r w:rsidR="00D07BC1">
        <w:t xml:space="preserve">and sf </w:t>
      </w:r>
      <w:r w:rsidR="00FE5082">
        <w:t>(</w:t>
      </w:r>
      <w:proofErr w:type="spellStart"/>
      <w:r w:rsidR="00ED7493">
        <w:t>Pebesma</w:t>
      </w:r>
      <w:proofErr w:type="spellEnd"/>
      <w:r w:rsidR="00ED7493">
        <w:t xml:space="preserve"> 20</w:t>
      </w:r>
      <w:r w:rsidR="00193EEB">
        <w:t>18</w:t>
      </w:r>
      <w:r w:rsidR="00ED7493">
        <w:t xml:space="preserve">) </w:t>
      </w:r>
      <w:r w:rsidR="00D07BC1">
        <w:t>packages</w:t>
      </w:r>
      <w:del w:id="966" w:author="Derek Tittensor" w:date="2022-03-23T22:35:00Z">
        <w:r w:rsidR="00D07BC1" w:rsidDel="00414A39">
          <w:delText xml:space="preserve"> in </w:delText>
        </w:r>
        <w:r w:rsidR="00B4645B" w:rsidDel="00414A39">
          <w:delText>RStudio</w:delText>
        </w:r>
        <w:r w:rsidR="00AC65E1" w:rsidDel="00414A39">
          <w:delText>, a development environment for R statis</w:delText>
        </w:r>
        <w:r w:rsidR="007E2C2D" w:rsidDel="00414A39">
          <w:delText>ti</w:delText>
        </w:r>
        <w:r w:rsidR="00AC65E1" w:rsidDel="00414A39">
          <w:delText>cal computing and graphics program (</w:delText>
        </w:r>
        <w:r w:rsidR="00531A95" w:rsidDel="00414A39">
          <w:delText>Rstudio</w:delText>
        </w:r>
        <w:r w:rsidR="002B21D3" w:rsidDel="00414A39">
          <w:delText xml:space="preserve"> Team 2021</w:delText>
        </w:r>
        <w:r w:rsidR="002E5601" w:rsidDel="00414A39">
          <w:delText>, version 1.4.1</w:delText>
        </w:r>
        <w:r w:rsidR="002B21D3" w:rsidDel="00414A39">
          <w:delText>)</w:delText>
        </w:r>
      </w:del>
      <w:r w:rsidR="002B21D3">
        <w:t xml:space="preserve">. </w:t>
      </w:r>
    </w:p>
    <w:p w14:paraId="1AA25FF0" w14:textId="77777777" w:rsidR="00414A39" w:rsidRDefault="00414A39" w:rsidP="001D7170">
      <w:pPr>
        <w:spacing w:line="480" w:lineRule="auto"/>
        <w:jc w:val="both"/>
      </w:pPr>
    </w:p>
    <w:p w14:paraId="26C92F39" w14:textId="18237002" w:rsidR="00BC29FF" w:rsidRPr="001D7170" w:rsidRDefault="00F712BE" w:rsidP="001D7170">
      <w:pPr>
        <w:pStyle w:val="Heading1"/>
        <w:rPr>
          <w:b/>
          <w:bCs/>
          <w:lang w:val="en-CA"/>
        </w:rPr>
      </w:pPr>
      <w:bookmarkStart w:id="967" w:name="_Toc68797682"/>
      <w:r w:rsidRPr="006D2AC0">
        <w:rPr>
          <w:rFonts w:ascii="Times New Roman" w:hAnsi="Times New Roman" w:cs="Times New Roman"/>
          <w:b/>
          <w:bCs/>
          <w:color w:val="auto"/>
          <w:sz w:val="24"/>
          <w:szCs w:val="24"/>
          <w:lang w:val="en-CA"/>
          <w:rPrChange w:id="968" w:author="Emma Bradshaw" w:date="2022-03-09T14:13:00Z">
            <w:rPr>
              <w:rFonts w:ascii="Times New Roman" w:hAnsi="Times New Roman" w:cs="Times New Roman"/>
              <w:b/>
              <w:bCs/>
              <w:color w:val="auto"/>
              <w:sz w:val="24"/>
              <w:szCs w:val="24"/>
              <w:highlight w:val="green"/>
              <w:lang w:val="en-CA"/>
            </w:rPr>
          </w:rPrChange>
        </w:rPr>
        <w:t>Results</w:t>
      </w:r>
      <w:bookmarkEnd w:id="967"/>
    </w:p>
    <w:p w14:paraId="6358BA45" w14:textId="77777777" w:rsidR="00414A39" w:rsidRDefault="00414A39" w:rsidP="00733CE3">
      <w:pPr>
        <w:pStyle w:val="Heading2"/>
        <w:rPr>
          <w:ins w:id="969" w:author="Derek Tittensor" w:date="2022-03-23T22:35:00Z"/>
          <w:rFonts w:ascii="Times New Roman" w:hAnsi="Times New Roman" w:cs="Times New Roman"/>
          <w:i/>
          <w:iCs/>
          <w:color w:val="auto"/>
          <w:sz w:val="24"/>
          <w:szCs w:val="24"/>
        </w:rPr>
      </w:pPr>
      <w:bookmarkStart w:id="970" w:name="_Toc68797684"/>
    </w:p>
    <w:p w14:paraId="29706CDA" w14:textId="321390FF" w:rsidR="00F712BE" w:rsidRDefault="00414A39" w:rsidP="00733CE3">
      <w:pPr>
        <w:pStyle w:val="Heading2"/>
        <w:rPr>
          <w:rFonts w:ascii="Times New Roman" w:hAnsi="Times New Roman" w:cs="Times New Roman"/>
          <w:i/>
          <w:iCs/>
          <w:color w:val="auto"/>
          <w:sz w:val="24"/>
          <w:szCs w:val="24"/>
        </w:rPr>
      </w:pPr>
      <w:ins w:id="971" w:author="Derek Tittensor" w:date="2022-03-23T22:36:00Z">
        <w:r>
          <w:rPr>
            <w:rFonts w:ascii="Times New Roman" w:hAnsi="Times New Roman" w:cs="Times New Roman"/>
            <w:i/>
            <w:iCs/>
            <w:color w:val="auto"/>
            <w:sz w:val="24"/>
            <w:szCs w:val="24"/>
          </w:rPr>
          <w:t xml:space="preserve">Present-day </w:t>
        </w:r>
        <w:r w:rsidR="0055473F">
          <w:rPr>
            <w:rFonts w:ascii="Times New Roman" w:hAnsi="Times New Roman" w:cs="Times New Roman"/>
            <w:i/>
            <w:iCs/>
            <w:color w:val="auto"/>
            <w:sz w:val="24"/>
            <w:szCs w:val="24"/>
          </w:rPr>
          <w:t xml:space="preserve">coral reefs </w:t>
        </w:r>
      </w:ins>
      <w:proofErr w:type="spellStart"/>
      <w:r w:rsidR="00F712BE" w:rsidRPr="001D7170">
        <w:rPr>
          <w:rFonts w:ascii="Times New Roman" w:hAnsi="Times New Roman" w:cs="Times New Roman"/>
          <w:i/>
          <w:iCs/>
          <w:color w:val="auto"/>
          <w:sz w:val="24"/>
          <w:szCs w:val="24"/>
        </w:rPr>
        <w:t>Reefs</w:t>
      </w:r>
      <w:proofErr w:type="spellEnd"/>
      <w:r w:rsidR="00F712BE" w:rsidRPr="001D7170">
        <w:rPr>
          <w:rFonts w:ascii="Times New Roman" w:hAnsi="Times New Roman" w:cs="Times New Roman"/>
          <w:i/>
          <w:iCs/>
          <w:color w:val="auto"/>
          <w:sz w:val="24"/>
          <w:szCs w:val="24"/>
        </w:rPr>
        <w:t xml:space="preserve"> and present/future SST and pH conditions</w:t>
      </w:r>
      <w:bookmarkEnd w:id="970"/>
      <w:ins w:id="972" w:author="Emma Bradshaw" w:date="2022-03-09T14:35:00Z">
        <w:r w:rsidR="00EA4222">
          <w:rPr>
            <w:rFonts w:ascii="Times New Roman" w:hAnsi="Times New Roman" w:cs="Times New Roman"/>
            <w:i/>
            <w:iCs/>
            <w:color w:val="auto"/>
            <w:sz w:val="24"/>
            <w:szCs w:val="24"/>
          </w:rPr>
          <w:t xml:space="preserve"> under IPSL-CM6A-LR</w:t>
        </w:r>
      </w:ins>
    </w:p>
    <w:p w14:paraId="749C31F6" w14:textId="77777777" w:rsidR="008E319C" w:rsidRPr="00BB191D" w:rsidRDefault="008E319C" w:rsidP="001D7170"/>
    <w:p w14:paraId="5BBBB9AC" w14:textId="5ACE51CD" w:rsidR="003B6F43" w:rsidRDefault="00F712BE" w:rsidP="003B6F43">
      <w:pPr>
        <w:spacing w:line="480" w:lineRule="auto"/>
        <w:ind w:firstLine="720"/>
        <w:jc w:val="both"/>
      </w:pPr>
      <w:commentRangeStart w:id="973"/>
      <w:r>
        <w:t>M</w:t>
      </w:r>
      <w:r w:rsidRPr="001C4CB5">
        <w:t xml:space="preserve">ost </w:t>
      </w:r>
      <w:commentRangeEnd w:id="973"/>
      <w:r w:rsidR="0055473F">
        <w:rPr>
          <w:rStyle w:val="CommentReference"/>
          <w:rFonts w:asciiTheme="minorHAnsi" w:eastAsiaTheme="minorHAnsi" w:hAnsiTheme="minorHAnsi" w:cstheme="minorBidi"/>
          <w:lang w:val="fr-CA"/>
        </w:rPr>
        <w:commentReference w:id="973"/>
      </w:r>
      <w:r w:rsidRPr="001C4CB5">
        <w:t xml:space="preserve">reefs </w:t>
      </w:r>
      <w:proofErr w:type="gramStart"/>
      <w:r w:rsidRPr="001C4CB5">
        <w:t>were located in</w:t>
      </w:r>
      <w:proofErr w:type="gramEnd"/>
      <w:r w:rsidRPr="001C4CB5">
        <w:t xml:space="preserve"> areas where</w:t>
      </w:r>
      <w:r>
        <w:t xml:space="preserve"> the</w:t>
      </w:r>
      <w:r w:rsidRPr="001C4CB5">
        <w:t xml:space="preserve"> mean </w:t>
      </w:r>
      <w:r w:rsidR="00435A48">
        <w:t xml:space="preserve">annual </w:t>
      </w:r>
      <w:r w:rsidRPr="001C4CB5">
        <w:t xml:space="preserve">SST </w:t>
      </w:r>
      <w:r>
        <w:t xml:space="preserve">in 2000-2010 was </w:t>
      </w:r>
      <w:del w:id="974" w:author="Derek Tittensor" w:date="2022-03-23T22:36:00Z">
        <w:r w:rsidDel="0055473F">
          <w:delText xml:space="preserve">in a </w:delText>
        </w:r>
        <w:r w:rsidRPr="001C4CB5" w:rsidDel="0055473F">
          <w:delText xml:space="preserve">range </w:delText>
        </w:r>
      </w:del>
      <w:r w:rsidRPr="001C4CB5">
        <w:t xml:space="preserve">between </w:t>
      </w:r>
      <w:r>
        <w:t>~</w:t>
      </w:r>
      <w:r w:rsidRPr="001C4CB5">
        <w:t>20-31</w:t>
      </w:r>
      <w:r>
        <w:sym w:font="Symbol" w:char="F0B0"/>
      </w:r>
      <w:r w:rsidRPr="001C4CB5">
        <w:t xml:space="preserve">C (Fig </w:t>
      </w:r>
      <w:ins w:id="975" w:author="Emma Bradshaw" w:date="2022-03-11T14:25:00Z">
        <w:r w:rsidR="005C77D1">
          <w:t>5</w:t>
        </w:r>
      </w:ins>
      <w:del w:id="976" w:author="Emma Bradshaw" w:date="2022-03-11T14:25:00Z">
        <w:r w:rsidR="00C34218" w:rsidDel="005C77D1">
          <w:delText>7</w:delText>
        </w:r>
      </w:del>
      <w:r w:rsidRPr="001C4CB5">
        <w:t>). Approximately 41% of all</w:t>
      </w:r>
      <w:del w:id="977" w:author="Derek Tittensor" w:date="2022-03-23T22:36:00Z">
        <w:r w:rsidRPr="001C4CB5" w:rsidDel="0055473F">
          <w:delText xml:space="preserve"> global, tropical,</w:delText>
        </w:r>
      </w:del>
      <w:r w:rsidRPr="001C4CB5">
        <w:t xml:space="preserve"> shallow-water reefs were found in areas with mean SST values of </w:t>
      </w:r>
      <w:ins w:id="978" w:author="Derek Tittensor" w:date="2022-03-23T22:37:00Z">
        <w:r w:rsidR="0055473F">
          <w:t xml:space="preserve">between </w:t>
        </w:r>
      </w:ins>
      <w:r w:rsidRPr="001C4CB5">
        <w:t>29-30</w:t>
      </w:r>
      <w:r>
        <w:sym w:font="Symbol" w:char="F0B0"/>
      </w:r>
      <w:r w:rsidRPr="001C4CB5">
        <w:t xml:space="preserve">C in 2000-2010 (Fig </w:t>
      </w:r>
      <w:ins w:id="979" w:author="Emma Bradshaw" w:date="2022-03-11T14:25:00Z">
        <w:r w:rsidR="005C77D1">
          <w:t>5</w:t>
        </w:r>
      </w:ins>
      <w:del w:id="980" w:author="Emma Bradshaw" w:date="2022-03-11T14:25:00Z">
        <w:r w:rsidR="00C34218" w:rsidDel="005C77D1">
          <w:delText>7</w:delText>
        </w:r>
      </w:del>
      <w:r w:rsidRPr="001C4CB5">
        <w:t>)</w:t>
      </w:r>
      <w:ins w:id="981" w:author="Derek Tittensor" w:date="2022-03-23T22:37:00Z">
        <w:r w:rsidR="0055473F">
          <w:t xml:space="preserve">, with </w:t>
        </w:r>
      </w:ins>
      <w:del w:id="982" w:author="Derek Tittensor" w:date="2022-03-23T22:37:00Z">
        <w:r w:rsidRPr="001C4CB5" w:rsidDel="0055473F">
          <w:delText>. O</w:delText>
        </w:r>
      </w:del>
      <w:ins w:id="983" w:author="Derek Tittensor" w:date="2022-03-23T22:37:00Z">
        <w:r w:rsidR="0055473F">
          <w:t>o</w:t>
        </w:r>
      </w:ins>
      <w:r w:rsidRPr="001C4CB5">
        <w:t xml:space="preserve">nly 1.5% of reefs in 2000-2010 </w:t>
      </w:r>
      <w:del w:id="984" w:author="Derek Tittensor" w:date="2022-03-23T22:37:00Z">
        <w:r w:rsidRPr="001C4CB5" w:rsidDel="0055473F">
          <w:delText xml:space="preserve">were </w:delText>
        </w:r>
      </w:del>
      <w:r w:rsidRPr="001C4CB5">
        <w:t>found in waters with mean SST values exceeding the thermal threshold</w:t>
      </w:r>
      <w:r>
        <w:t xml:space="preserve"> identified for this study</w:t>
      </w:r>
      <w:del w:id="985" w:author="Derek Tittensor" w:date="2022-03-23T22:37:00Z">
        <w:r w:rsidRPr="001C4CB5" w:rsidDel="0055473F">
          <w:delText xml:space="preserve"> </w:delText>
        </w:r>
      </w:del>
      <w:ins w:id="986" w:author="Derek Tittensor" w:date="2022-03-23T22:37:00Z">
        <w:r w:rsidR="0055473F">
          <w:t xml:space="preserve">, with the maximum </w:t>
        </w:r>
      </w:ins>
      <w:del w:id="987" w:author="Derek Tittensor" w:date="2022-03-23T22:37:00Z">
        <w:r w:rsidRPr="001C4CB5" w:rsidDel="0055473F">
          <w:delText>of 30</w:delText>
        </w:r>
        <w:r w:rsidDel="0055473F">
          <w:sym w:font="Symbol" w:char="F0B0"/>
        </w:r>
        <w:r w:rsidRPr="001C4CB5" w:rsidDel="0055473F">
          <w:delText>C</w:delText>
        </w:r>
        <w:r w:rsidDel="0055473F">
          <w:delText>, while the maximum m</w:delText>
        </w:r>
      </w:del>
      <w:ins w:id="988" w:author="Derek Tittensor" w:date="2022-03-23T22:37:00Z">
        <w:r w:rsidR="0055473F">
          <w:t>observed m</w:t>
        </w:r>
      </w:ins>
      <w:r>
        <w:t xml:space="preserve">ean SST value </w:t>
      </w:r>
      <w:del w:id="989" w:author="Derek Tittensor" w:date="2022-03-23T22:37:00Z">
        <w:r w:rsidDel="0055473F">
          <w:delText xml:space="preserve">was </w:delText>
        </w:r>
      </w:del>
      <w:ins w:id="990" w:author="Derek Tittensor" w:date="2022-03-23T22:37:00Z">
        <w:r w:rsidR="0055473F">
          <w:t>being</w:t>
        </w:r>
        <w:r w:rsidR="0055473F">
          <w:t xml:space="preserve"> </w:t>
        </w:r>
      </w:ins>
      <w:r>
        <w:t xml:space="preserve">32ºC (Fig </w:t>
      </w:r>
      <w:ins w:id="991" w:author="Emma Bradshaw" w:date="2022-03-11T14:25:00Z">
        <w:r w:rsidR="009E0FAA">
          <w:t>5</w:t>
        </w:r>
      </w:ins>
      <w:del w:id="992" w:author="Emma Bradshaw" w:date="2022-03-11T14:25:00Z">
        <w:r w:rsidR="00C34218" w:rsidDel="009E0FAA">
          <w:delText>7</w:delText>
        </w:r>
      </w:del>
      <w:r>
        <w:t>).</w:t>
      </w:r>
      <w:r w:rsidRPr="001C4CB5">
        <w:t xml:space="preserve"> In contrast, projections</w:t>
      </w:r>
      <w:r>
        <w:t xml:space="preserve"> of 2090-2100 SST</w:t>
      </w:r>
      <w:ins w:id="993" w:author="Emma Bradshaw" w:date="2022-03-08T20:17:00Z">
        <w:r w:rsidR="00083352">
          <w:t>, under RC</w:t>
        </w:r>
      </w:ins>
      <w:ins w:id="994" w:author="Emma Bradshaw" w:date="2022-03-09T15:29:00Z">
        <w:r w:rsidR="009D27D8">
          <w:t>P8.5</w:t>
        </w:r>
      </w:ins>
      <w:r>
        <w:t xml:space="preserve"> suggested</w:t>
      </w:r>
      <w:r w:rsidRPr="001C4CB5">
        <w:t xml:space="preserve"> that most reefs would primarily be located </w:t>
      </w:r>
      <w:r>
        <w:t xml:space="preserve">within a </w:t>
      </w:r>
      <w:r w:rsidRPr="001C4CB5">
        <w:t>mean SST range of</w:t>
      </w:r>
      <w:del w:id="995" w:author="Emma Bradshaw" w:date="2022-03-08T19:33:00Z">
        <w:r w:rsidRPr="001C4CB5" w:rsidDel="007F51EE">
          <w:delText xml:space="preserve"> </w:delText>
        </w:r>
      </w:del>
      <w:r w:rsidRPr="001C4CB5">
        <w:t xml:space="preserve"> </w:t>
      </w:r>
      <w:r>
        <w:t>~</w:t>
      </w:r>
      <w:r w:rsidRPr="001C4CB5">
        <w:t>27-35</w:t>
      </w:r>
      <w:r>
        <w:sym w:font="Symbol" w:char="F0B0"/>
      </w:r>
      <w:r w:rsidRPr="001C4CB5">
        <w:t>C in 2090-2100, with approximately 85% of total reef</w:t>
      </w:r>
      <w:r>
        <w:t xml:space="preserve">s </w:t>
      </w:r>
      <w:ins w:id="996" w:author="Derek Tittensor" w:date="2022-03-23T22:37:00Z">
        <w:r w:rsidR="0055473F">
          <w:t xml:space="preserve">found in unsuitable </w:t>
        </w:r>
      </w:ins>
      <w:ins w:id="997" w:author="Derek Tittensor" w:date="2022-03-23T22:38:00Z">
        <w:r w:rsidR="0055473F">
          <w:t xml:space="preserve">habitat with temperatures </w:t>
        </w:r>
      </w:ins>
      <w:r w:rsidRPr="001C4CB5">
        <w:t>exceeding the thermal threshold of 30</w:t>
      </w:r>
      <w:r>
        <w:sym w:font="Symbol" w:char="F0B0"/>
      </w:r>
      <w:r w:rsidRPr="001C4CB5">
        <w:t xml:space="preserve">C (Fig </w:t>
      </w:r>
      <w:ins w:id="998" w:author="Emma Bradshaw" w:date="2022-03-11T14:25:00Z">
        <w:r w:rsidR="009E0FAA">
          <w:t>6</w:t>
        </w:r>
      </w:ins>
      <w:del w:id="999" w:author="Emma Bradshaw" w:date="2022-03-11T14:25:00Z">
        <w:r w:rsidR="00C34218" w:rsidDel="009E0FAA">
          <w:delText>8</w:delText>
        </w:r>
      </w:del>
      <w:r w:rsidRPr="001C4CB5">
        <w:t xml:space="preserve">). </w:t>
      </w:r>
      <w:del w:id="1000" w:author="Emma Bradshaw" w:date="2022-03-08T20:23:00Z">
        <w:r w:rsidRPr="001C4CB5" w:rsidDel="0014587D">
          <w:delText>By t</w:delText>
        </w:r>
      </w:del>
      <w:del w:id="1001" w:author="Emma Bradshaw" w:date="2022-03-08T20:24:00Z">
        <w:r w:rsidRPr="001C4CB5" w:rsidDel="0014587D">
          <w:delText xml:space="preserve">he end of the century, </w:delText>
        </w:r>
        <w:r w:rsidDel="0014587D">
          <w:delText>over one-third (~</w:delText>
        </w:r>
        <w:r w:rsidRPr="001C4CB5" w:rsidDel="0014587D">
          <w:delText>36%</w:delText>
        </w:r>
        <w:r w:rsidDel="0014587D">
          <w:delText>)</w:delText>
        </w:r>
        <w:r w:rsidRPr="001C4CB5" w:rsidDel="0014587D">
          <w:delText xml:space="preserve"> of all </w:delText>
        </w:r>
        <w:r w:rsidDel="0014587D">
          <w:delText xml:space="preserve">present-day reefs </w:delText>
        </w:r>
        <w:r w:rsidRPr="001C4CB5" w:rsidDel="0014587D">
          <w:delText>were predicted to be found in areas where</w:delText>
        </w:r>
      </w:del>
      <w:r w:rsidRPr="001C4CB5">
        <w:t xml:space="preserve"> </w:t>
      </w:r>
      <w:ins w:id="1002" w:author="Emma Bradshaw" w:date="2022-03-08T20:24:00Z">
        <w:r w:rsidR="0014587D">
          <w:t>Under RCP</w:t>
        </w:r>
      </w:ins>
      <w:ins w:id="1003" w:author="Emma Bradshaw" w:date="2022-03-10T17:13:00Z">
        <w:r w:rsidR="0038383A">
          <w:t>7.0</w:t>
        </w:r>
      </w:ins>
      <w:ins w:id="1004" w:author="Emma Bradshaw" w:date="2022-03-08T20:24:00Z">
        <w:r w:rsidR="0014587D">
          <w:t>, approximately</w:t>
        </w:r>
      </w:ins>
      <w:ins w:id="1005" w:author="Emma Bradshaw" w:date="2022-03-09T15:19:00Z">
        <w:r w:rsidR="00F937F0">
          <w:t xml:space="preserve"> </w:t>
        </w:r>
      </w:ins>
      <w:ins w:id="1006" w:author="Emma Bradshaw" w:date="2022-03-10T16:26:00Z">
        <w:r w:rsidR="00170655">
          <w:t>77</w:t>
        </w:r>
      </w:ins>
      <w:ins w:id="1007" w:author="Emma Bradshaw" w:date="2022-03-09T15:19:00Z">
        <w:r w:rsidR="00F937F0">
          <w:t>%</w:t>
        </w:r>
      </w:ins>
      <w:ins w:id="1008" w:author="Emma Bradshaw" w:date="2022-03-08T20:24:00Z">
        <w:r w:rsidR="0014587D">
          <w:t xml:space="preserve"> of total reefs were projected to be found above 30ºC in 2090-2100, while </w:t>
        </w:r>
      </w:ins>
      <w:ins w:id="1009" w:author="Emma Bradshaw" w:date="2022-03-09T15:19:00Z">
        <w:r w:rsidR="00F937F0">
          <w:t xml:space="preserve">only 33% </w:t>
        </w:r>
      </w:ins>
      <w:ins w:id="1010" w:author="Emma Bradshaw" w:date="2022-03-08T20:24:00Z">
        <w:r w:rsidR="0014587D">
          <w:t>of total reefs were above the thermal threshold in 2090-2100</w:t>
        </w:r>
        <w:del w:id="1011" w:author="Derek Tittensor" w:date="2022-03-23T22:38:00Z">
          <w:r w:rsidR="0014587D" w:rsidDel="0055473F">
            <w:delText>,</w:delText>
          </w:r>
        </w:del>
        <w:r w:rsidR="0014587D">
          <w:t xml:space="preserve"> </w:t>
        </w:r>
        <w:commentRangeStart w:id="1012"/>
        <w:r w:rsidR="0014587D">
          <w:t>under RCP2.6</w:t>
        </w:r>
      </w:ins>
      <w:commentRangeEnd w:id="1012"/>
      <w:r w:rsidR="0055473F">
        <w:rPr>
          <w:rStyle w:val="CommentReference"/>
          <w:rFonts w:asciiTheme="minorHAnsi" w:eastAsiaTheme="minorHAnsi" w:hAnsiTheme="minorHAnsi" w:cstheme="minorBidi"/>
          <w:lang w:val="fr-CA"/>
        </w:rPr>
        <w:commentReference w:id="1012"/>
      </w:r>
      <w:ins w:id="1013" w:author="Emma Bradshaw" w:date="2022-03-08T20:24:00Z">
        <w:r w:rsidR="0014587D">
          <w:t xml:space="preserve">. </w:t>
        </w:r>
      </w:ins>
      <w:del w:id="1014" w:author="Emma Bradshaw" w:date="2022-03-08T20:24:00Z">
        <w:r w:rsidDel="0014587D">
          <w:delText xml:space="preserve">the </w:delText>
        </w:r>
      </w:del>
      <w:del w:id="1015" w:author="Emma Bradshaw" w:date="2022-03-08T20:23:00Z">
        <w:r w:rsidRPr="001C4CB5" w:rsidDel="0014587D">
          <w:delText>mean SST</w:delText>
        </w:r>
        <w:r w:rsidDel="0014587D">
          <w:delText xml:space="preserve"> </w:delText>
        </w:r>
        <w:r w:rsidR="007A4B5C" w:rsidDel="0014587D">
          <w:delText>was</w:delText>
        </w:r>
        <w:r w:rsidR="000F72DC" w:rsidDel="0014587D">
          <w:delText xml:space="preserve"> projected to</w:delText>
        </w:r>
        <w:r w:rsidDel="0014587D">
          <w:delText xml:space="preserve"> be </w:delText>
        </w:r>
      </w:del>
      <w:del w:id="1016" w:author="Emma Bradshaw" w:date="2022-03-08T20:24:00Z">
        <w:r w:rsidDel="0014587D">
          <w:delText>between</w:delText>
        </w:r>
        <w:r w:rsidRPr="001C4CB5" w:rsidDel="0014587D">
          <w:delText xml:space="preserve"> 32-33</w:delText>
        </w:r>
        <w:r w:rsidDel="0014587D">
          <w:sym w:font="Symbol" w:char="F0B0"/>
        </w:r>
        <w:r w:rsidRPr="001C4CB5" w:rsidDel="0014587D">
          <w:delText xml:space="preserve">C (Fig </w:delText>
        </w:r>
        <w:r w:rsidR="00C34218" w:rsidDel="0014587D">
          <w:delText>8</w:delText>
        </w:r>
        <w:r w:rsidRPr="001C4CB5" w:rsidDel="0014587D">
          <w:delText>).</w:delText>
        </w:r>
        <w:r w:rsidR="003B6F43" w:rsidDel="0014587D">
          <w:delText xml:space="preserve"> </w:delText>
        </w:r>
      </w:del>
      <w:bookmarkStart w:id="1017" w:name="_Toc68795173"/>
    </w:p>
    <w:p w14:paraId="05B7F615" w14:textId="2A6D69C5" w:rsidR="007A4B5C" w:rsidRDefault="003443BD" w:rsidP="003B6F43">
      <w:pPr>
        <w:spacing w:line="480" w:lineRule="auto"/>
        <w:ind w:firstLine="720"/>
        <w:jc w:val="both"/>
      </w:pPr>
      <w:commentRangeStart w:id="1018"/>
      <w:r>
        <w:rPr>
          <w:noProof/>
        </w:rPr>
        <w:lastRenderedPageBreak/>
        <w:drawing>
          <wp:anchor distT="0" distB="0" distL="114300" distR="114300" simplePos="0" relativeHeight="251660288" behindDoc="0" locked="0" layoutInCell="1" allowOverlap="1" wp14:anchorId="38CC2DD1" wp14:editId="3E4E0ED9">
            <wp:simplePos x="0" y="0"/>
            <wp:positionH relativeFrom="column">
              <wp:posOffset>-388197</wp:posOffset>
            </wp:positionH>
            <wp:positionV relativeFrom="page">
              <wp:posOffset>3618865</wp:posOffset>
            </wp:positionV>
            <wp:extent cx="6557645" cy="3799205"/>
            <wp:effectExtent l="0" t="0" r="0" b="0"/>
            <wp:wrapThrough wrapText="bothSides">
              <wp:wrapPolygon edited="0">
                <wp:start x="0" y="0"/>
                <wp:lineTo x="0" y="21517"/>
                <wp:lineTo x="21544" y="21517"/>
                <wp:lineTo x="21544" y="0"/>
                <wp:lineTo x="0" y="0"/>
              </wp:wrapPolygon>
            </wp:wrapThrough>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57645" cy="3799205"/>
                    </a:xfrm>
                    <a:prstGeom prst="rect">
                      <a:avLst/>
                    </a:prstGeom>
                  </pic:spPr>
                </pic:pic>
              </a:graphicData>
            </a:graphic>
            <wp14:sizeRelH relativeFrom="page">
              <wp14:pctWidth>0</wp14:pctWidth>
            </wp14:sizeRelH>
            <wp14:sizeRelV relativeFrom="page">
              <wp14:pctHeight>0</wp14:pctHeight>
            </wp14:sizeRelV>
          </wp:anchor>
        </w:drawing>
      </w:r>
      <w:commentRangeEnd w:id="1018"/>
      <w:r w:rsidR="0055473F">
        <w:rPr>
          <w:rStyle w:val="CommentReference"/>
          <w:rFonts w:asciiTheme="minorHAnsi" w:eastAsiaTheme="minorHAnsi" w:hAnsiTheme="minorHAnsi" w:cstheme="minorBidi"/>
          <w:lang w:val="fr-CA"/>
        </w:rPr>
        <w:commentReference w:id="1018"/>
      </w:r>
    </w:p>
    <w:p w14:paraId="27A42FBE" w14:textId="0CEC77A8" w:rsidR="003B6F43" w:rsidRPr="00787FB8" w:rsidDel="00E967B1" w:rsidRDefault="003B6F43" w:rsidP="001D7170">
      <w:pPr>
        <w:jc w:val="both"/>
        <w:rPr>
          <w:del w:id="1019" w:author="Emma Bradshaw" w:date="2022-03-11T14:24:00Z"/>
        </w:rPr>
      </w:pPr>
      <w:r w:rsidRPr="00787FB8">
        <w:t xml:space="preserve">Figure </w:t>
      </w:r>
      <w:ins w:id="1020" w:author="Emma Bradshaw" w:date="2022-03-11T14:25:00Z">
        <w:r w:rsidR="005C77D1">
          <w:t>5</w:t>
        </w:r>
      </w:ins>
      <w:del w:id="1021" w:author="Emma Bradshaw" w:date="2022-03-11T14:25:00Z">
        <w:r w:rsidR="00C34218" w:rsidDel="005C77D1">
          <w:delText>7</w:delText>
        </w:r>
      </w:del>
      <w:r w:rsidRPr="00787FB8">
        <w:t xml:space="preserve"> Proportional distribution of reefs according to mean SST levels in 2000-2010</w:t>
      </w:r>
      <w:r>
        <w:t xml:space="preserve"> (UNEP-WCMC et al. 2021).</w:t>
      </w:r>
      <w:r w:rsidRPr="00787FB8">
        <w:t xml:space="preserve"> </w:t>
      </w:r>
      <w:r>
        <w:t>D</w:t>
      </w:r>
      <w:r w:rsidRPr="00787FB8">
        <w:t xml:space="preserve">ashed line represented the </w:t>
      </w:r>
      <w:r>
        <w:t xml:space="preserve">identified </w:t>
      </w:r>
      <w:r w:rsidRPr="00787FB8">
        <w:t>maximal thermal threshold of 30ºC.</w:t>
      </w:r>
      <w:r>
        <w:t xml:space="preserve"> </w:t>
      </w:r>
      <w:del w:id="1022" w:author="Derek Tittensor" w:date="2022-03-23T22:39:00Z">
        <w:r w:rsidDel="0055473F">
          <w:delText>Please note that y-axis is set from 0-0.5.</w:delText>
        </w:r>
        <w:bookmarkEnd w:id="1017"/>
        <w:r w:rsidDel="0055473F">
          <w:delText xml:space="preserve"> </w:delText>
        </w:r>
      </w:del>
    </w:p>
    <w:p w14:paraId="6672BB51" w14:textId="5A88EEE3" w:rsidR="003B6F43" w:rsidRPr="003B6F43" w:rsidDel="00E967B1" w:rsidRDefault="003B6F43" w:rsidP="001D7170">
      <w:pPr>
        <w:rPr>
          <w:del w:id="1023" w:author="Emma Bradshaw" w:date="2022-03-11T14:24:00Z"/>
        </w:rPr>
      </w:pPr>
    </w:p>
    <w:p w14:paraId="524159D9" w14:textId="3020BC70" w:rsidR="003B6F43" w:rsidRPr="003B6F43" w:rsidDel="00E967B1" w:rsidRDefault="003B6F43" w:rsidP="001D7170">
      <w:pPr>
        <w:rPr>
          <w:del w:id="1024" w:author="Emma Bradshaw" w:date="2022-03-11T14:24:00Z"/>
        </w:rPr>
      </w:pPr>
    </w:p>
    <w:p w14:paraId="72E9F006" w14:textId="13AA0022" w:rsidR="003B6F43" w:rsidRPr="003B6F43" w:rsidDel="00E967B1" w:rsidRDefault="003B6F43" w:rsidP="001D7170">
      <w:pPr>
        <w:rPr>
          <w:del w:id="1025" w:author="Emma Bradshaw" w:date="2022-03-11T14:24:00Z"/>
        </w:rPr>
      </w:pPr>
    </w:p>
    <w:p w14:paraId="7BD3C5D4" w14:textId="0659600A" w:rsidR="003B6F43" w:rsidRPr="003B6F43" w:rsidDel="00E967B1" w:rsidRDefault="003B6F43" w:rsidP="001D7170">
      <w:pPr>
        <w:rPr>
          <w:del w:id="1026" w:author="Emma Bradshaw" w:date="2022-03-11T14:24:00Z"/>
        </w:rPr>
      </w:pPr>
    </w:p>
    <w:p w14:paraId="2DC6033A" w14:textId="20768643" w:rsidR="003B6F43" w:rsidRPr="003B6F43" w:rsidDel="00E967B1" w:rsidRDefault="003B6F43" w:rsidP="001D7170">
      <w:pPr>
        <w:rPr>
          <w:del w:id="1027" w:author="Emma Bradshaw" w:date="2022-03-11T14:23:00Z"/>
        </w:rPr>
      </w:pPr>
    </w:p>
    <w:p w14:paraId="7E098909" w14:textId="4EDB1029" w:rsidR="003B6F43" w:rsidRPr="003B6F43" w:rsidDel="00E967B1" w:rsidRDefault="003B6F43" w:rsidP="001D7170">
      <w:pPr>
        <w:rPr>
          <w:del w:id="1028" w:author="Emma Bradshaw" w:date="2022-03-11T14:23:00Z"/>
        </w:rPr>
      </w:pPr>
    </w:p>
    <w:p w14:paraId="4507D255" w14:textId="581CCDC3" w:rsidR="003B6F43" w:rsidRPr="003B6F43" w:rsidDel="00E967B1" w:rsidRDefault="003B6F43" w:rsidP="001D7170">
      <w:pPr>
        <w:rPr>
          <w:del w:id="1029" w:author="Emma Bradshaw" w:date="2022-03-11T14:23:00Z"/>
        </w:rPr>
      </w:pPr>
    </w:p>
    <w:p w14:paraId="640E853C" w14:textId="1C1A2F02" w:rsidR="003B6F43" w:rsidRPr="003B6F43" w:rsidDel="00E967B1" w:rsidRDefault="003B6F43" w:rsidP="001D7170">
      <w:pPr>
        <w:rPr>
          <w:del w:id="1030" w:author="Emma Bradshaw" w:date="2022-03-11T14:23:00Z"/>
        </w:rPr>
      </w:pPr>
    </w:p>
    <w:p w14:paraId="338A1BE5" w14:textId="545CF48F" w:rsidR="003B6F43" w:rsidRPr="003B6F43" w:rsidDel="00E967B1" w:rsidRDefault="003B6F43" w:rsidP="001D7170">
      <w:pPr>
        <w:rPr>
          <w:del w:id="1031" w:author="Emma Bradshaw" w:date="2022-03-11T14:23:00Z"/>
        </w:rPr>
      </w:pPr>
    </w:p>
    <w:p w14:paraId="0D1F0006" w14:textId="79509322" w:rsidR="003B6F43" w:rsidRPr="003B6F43" w:rsidDel="00E967B1" w:rsidRDefault="003B6F43" w:rsidP="001D7170">
      <w:pPr>
        <w:rPr>
          <w:del w:id="1032" w:author="Emma Bradshaw" w:date="2022-03-11T14:23:00Z"/>
        </w:rPr>
      </w:pPr>
    </w:p>
    <w:p w14:paraId="23297EF5" w14:textId="09F83D5F" w:rsidR="003B6F43" w:rsidRPr="003B6F43" w:rsidDel="00E967B1" w:rsidRDefault="003B6F43" w:rsidP="001D7170">
      <w:pPr>
        <w:rPr>
          <w:del w:id="1033" w:author="Emma Bradshaw" w:date="2022-03-11T14:23:00Z"/>
        </w:rPr>
      </w:pPr>
    </w:p>
    <w:p w14:paraId="13571A1D" w14:textId="0F9191A5" w:rsidR="003B6F43" w:rsidRPr="003B6F43" w:rsidDel="00E967B1" w:rsidRDefault="003B6F43" w:rsidP="001D7170">
      <w:pPr>
        <w:rPr>
          <w:del w:id="1034" w:author="Emma Bradshaw" w:date="2022-03-11T14:23:00Z"/>
        </w:rPr>
      </w:pPr>
    </w:p>
    <w:p w14:paraId="5E8D28E0" w14:textId="68661395" w:rsidR="003B6F43" w:rsidRPr="003B6F43" w:rsidDel="00E967B1" w:rsidRDefault="003B6F43" w:rsidP="001D7170">
      <w:pPr>
        <w:rPr>
          <w:del w:id="1035" w:author="Emma Bradshaw" w:date="2022-03-11T14:23:00Z"/>
        </w:rPr>
      </w:pPr>
    </w:p>
    <w:p w14:paraId="2F0A1EC9" w14:textId="324BCED3" w:rsidR="003B6F43" w:rsidRPr="003B6F43" w:rsidDel="00E967B1" w:rsidRDefault="003B6F43" w:rsidP="001D7170">
      <w:pPr>
        <w:rPr>
          <w:del w:id="1036" w:author="Emma Bradshaw" w:date="2022-03-11T14:23:00Z"/>
        </w:rPr>
      </w:pPr>
    </w:p>
    <w:p w14:paraId="214A4B46" w14:textId="3A366F02" w:rsidR="003B6F43" w:rsidRPr="003B6F43" w:rsidDel="00E967B1" w:rsidRDefault="003B6F43" w:rsidP="001D7170">
      <w:pPr>
        <w:rPr>
          <w:del w:id="1037" w:author="Emma Bradshaw" w:date="2022-03-11T14:23:00Z"/>
        </w:rPr>
      </w:pPr>
    </w:p>
    <w:p w14:paraId="554D6A81" w14:textId="15FBBB58" w:rsidR="003B6F43" w:rsidRPr="003B6F43" w:rsidDel="00E967B1" w:rsidRDefault="003B6F43" w:rsidP="001D7170">
      <w:pPr>
        <w:rPr>
          <w:del w:id="1038" w:author="Emma Bradshaw" w:date="2022-03-11T14:23:00Z"/>
        </w:rPr>
      </w:pPr>
    </w:p>
    <w:p w14:paraId="754EE8B2" w14:textId="6F41EAAC" w:rsidR="003B6F43" w:rsidRPr="003B6F43" w:rsidDel="00E967B1" w:rsidRDefault="003B6F43" w:rsidP="001D7170">
      <w:pPr>
        <w:rPr>
          <w:del w:id="1039" w:author="Emma Bradshaw" w:date="2022-03-11T14:23:00Z"/>
        </w:rPr>
      </w:pPr>
    </w:p>
    <w:p w14:paraId="4ED4CBFC" w14:textId="54A253FE" w:rsidR="003B6F43" w:rsidRPr="003B6F43" w:rsidDel="00E967B1" w:rsidRDefault="003B6F43" w:rsidP="001D7170">
      <w:pPr>
        <w:rPr>
          <w:del w:id="1040" w:author="Emma Bradshaw" w:date="2022-03-11T14:23:00Z"/>
        </w:rPr>
      </w:pPr>
    </w:p>
    <w:p w14:paraId="727D221E" w14:textId="4592D9DA" w:rsidR="003B6F43" w:rsidRPr="003B6F43" w:rsidDel="00E967B1" w:rsidRDefault="003B6F43" w:rsidP="001D7170">
      <w:pPr>
        <w:rPr>
          <w:del w:id="1041" w:author="Emma Bradshaw" w:date="2022-03-11T14:23:00Z"/>
        </w:rPr>
      </w:pPr>
    </w:p>
    <w:p w14:paraId="2DBC4AE6" w14:textId="2B923711" w:rsidR="003B6F43" w:rsidRPr="003B6F43" w:rsidDel="00E967B1" w:rsidRDefault="003B6F43" w:rsidP="001D7170">
      <w:pPr>
        <w:rPr>
          <w:del w:id="1042" w:author="Emma Bradshaw" w:date="2022-03-11T14:23:00Z"/>
        </w:rPr>
      </w:pPr>
    </w:p>
    <w:p w14:paraId="23575507" w14:textId="6865BCD1" w:rsidR="003B6F43" w:rsidRPr="003B6F43" w:rsidDel="00E967B1" w:rsidRDefault="003B6F43" w:rsidP="001D7170">
      <w:pPr>
        <w:rPr>
          <w:del w:id="1043" w:author="Emma Bradshaw" w:date="2022-03-11T14:23:00Z"/>
        </w:rPr>
      </w:pPr>
    </w:p>
    <w:p w14:paraId="22097E83" w14:textId="6147203C" w:rsidR="003B6F43" w:rsidRPr="003B6F43" w:rsidDel="00E967B1" w:rsidRDefault="003B6F43" w:rsidP="001D7170">
      <w:pPr>
        <w:rPr>
          <w:del w:id="1044" w:author="Emma Bradshaw" w:date="2022-03-11T14:23:00Z"/>
        </w:rPr>
      </w:pPr>
    </w:p>
    <w:p w14:paraId="00AC83EE" w14:textId="77777777" w:rsidR="003B6F43" w:rsidRPr="003B6F43" w:rsidRDefault="003B6F43">
      <w:pPr>
        <w:jc w:val="both"/>
        <w:pPrChange w:id="1045" w:author="Emma Bradshaw" w:date="2022-03-11T14:24:00Z">
          <w:pPr/>
        </w:pPrChange>
      </w:pPr>
    </w:p>
    <w:p w14:paraId="02689F65" w14:textId="1F6AC341" w:rsidR="00076269" w:rsidRDefault="00076269" w:rsidP="003F0888">
      <w:pPr>
        <w:jc w:val="both"/>
      </w:pPr>
      <w:commentRangeStart w:id="1046"/>
      <w:commentRangeStart w:id="1047"/>
      <w:r>
        <w:rPr>
          <w:noProof/>
        </w:rPr>
        <w:lastRenderedPageBreak/>
        <w:drawing>
          <wp:inline distT="0" distB="0" distL="0" distR="0" wp14:anchorId="3642943C" wp14:editId="0ED47E98">
            <wp:extent cx="6294268" cy="3646819"/>
            <wp:effectExtent l="0" t="0" r="508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65432" cy="3688050"/>
                    </a:xfrm>
                    <a:prstGeom prst="rect">
                      <a:avLst/>
                    </a:prstGeom>
                  </pic:spPr>
                </pic:pic>
              </a:graphicData>
            </a:graphic>
          </wp:inline>
        </w:drawing>
      </w:r>
      <w:commentRangeEnd w:id="1046"/>
      <w:r w:rsidR="0055473F">
        <w:rPr>
          <w:rStyle w:val="CommentReference"/>
          <w:rFonts w:asciiTheme="minorHAnsi" w:eastAsiaTheme="minorHAnsi" w:hAnsiTheme="minorHAnsi" w:cstheme="minorBidi"/>
          <w:lang w:val="fr-CA"/>
        </w:rPr>
        <w:commentReference w:id="1046"/>
      </w:r>
      <w:commentRangeEnd w:id="1047"/>
      <w:r w:rsidR="0055473F">
        <w:rPr>
          <w:rStyle w:val="CommentReference"/>
          <w:rFonts w:asciiTheme="minorHAnsi" w:eastAsiaTheme="minorHAnsi" w:hAnsiTheme="minorHAnsi" w:cstheme="minorBidi"/>
          <w:lang w:val="fr-CA"/>
        </w:rPr>
        <w:commentReference w:id="1047"/>
      </w:r>
    </w:p>
    <w:p w14:paraId="129F8F85" w14:textId="6D6857D9" w:rsidR="00A51A49" w:rsidRPr="00220271" w:rsidRDefault="00220271" w:rsidP="001D7170">
      <w:pPr>
        <w:pStyle w:val="Caption"/>
        <w:jc w:val="both"/>
      </w:pPr>
      <w:bookmarkStart w:id="1048" w:name="_Toc68795174"/>
      <w:r w:rsidRPr="00220271">
        <w:rPr>
          <w:i w:val="0"/>
          <w:iCs w:val="0"/>
          <w:color w:val="auto"/>
          <w:sz w:val="24"/>
          <w:szCs w:val="24"/>
        </w:rPr>
        <w:t xml:space="preserve">Figure </w:t>
      </w:r>
      <w:ins w:id="1049" w:author="Emma Bradshaw" w:date="2022-03-11T14:25:00Z">
        <w:r w:rsidR="005C77D1">
          <w:rPr>
            <w:i w:val="0"/>
            <w:iCs w:val="0"/>
            <w:color w:val="auto"/>
            <w:sz w:val="24"/>
            <w:szCs w:val="24"/>
          </w:rPr>
          <w:t>6</w:t>
        </w:r>
      </w:ins>
      <w:del w:id="1050" w:author="Emma Bradshaw" w:date="2022-03-11T14:25:00Z">
        <w:r w:rsidR="00C34218" w:rsidDel="005C77D1">
          <w:rPr>
            <w:i w:val="0"/>
            <w:iCs w:val="0"/>
            <w:color w:val="auto"/>
            <w:sz w:val="24"/>
            <w:szCs w:val="24"/>
          </w:rPr>
          <w:delText>8</w:delText>
        </w:r>
      </w:del>
      <w:r w:rsidRPr="00220271">
        <w:rPr>
          <w:i w:val="0"/>
          <w:iCs w:val="0"/>
          <w:color w:val="auto"/>
          <w:sz w:val="24"/>
          <w:szCs w:val="24"/>
        </w:rPr>
        <w:t xml:space="preserve"> Proportional distribution of reefs according to mean </w:t>
      </w:r>
      <w:r w:rsidR="000D6845">
        <w:rPr>
          <w:i w:val="0"/>
          <w:iCs w:val="0"/>
          <w:color w:val="auto"/>
          <w:sz w:val="24"/>
          <w:szCs w:val="24"/>
        </w:rPr>
        <w:t xml:space="preserve">projected </w:t>
      </w:r>
      <w:r w:rsidRPr="00220271">
        <w:rPr>
          <w:i w:val="0"/>
          <w:iCs w:val="0"/>
          <w:color w:val="auto"/>
          <w:sz w:val="24"/>
          <w:szCs w:val="24"/>
        </w:rPr>
        <w:t>SST levels in 2090-2100</w:t>
      </w:r>
      <w:ins w:id="1051" w:author="Emma Bradshaw" w:date="2022-03-08T20:24:00Z">
        <w:r w:rsidR="00A1411A">
          <w:rPr>
            <w:i w:val="0"/>
            <w:iCs w:val="0"/>
            <w:color w:val="auto"/>
            <w:sz w:val="24"/>
            <w:szCs w:val="24"/>
          </w:rPr>
          <w:t>, under RCP</w:t>
        </w:r>
        <w:r w:rsidR="00240BA3">
          <w:rPr>
            <w:i w:val="0"/>
            <w:iCs w:val="0"/>
            <w:color w:val="auto"/>
            <w:sz w:val="24"/>
            <w:szCs w:val="24"/>
          </w:rPr>
          <w:t>8.5</w:t>
        </w:r>
      </w:ins>
      <w:r w:rsidR="002C3560">
        <w:rPr>
          <w:i w:val="0"/>
          <w:iCs w:val="0"/>
          <w:color w:val="auto"/>
          <w:sz w:val="24"/>
          <w:szCs w:val="24"/>
        </w:rPr>
        <w:t xml:space="preserve"> (UNEP-WCMC </w:t>
      </w:r>
      <w:r w:rsidR="005C0BEF">
        <w:rPr>
          <w:i w:val="0"/>
          <w:iCs w:val="0"/>
          <w:color w:val="auto"/>
          <w:sz w:val="24"/>
          <w:szCs w:val="24"/>
        </w:rPr>
        <w:t xml:space="preserve">et al. </w:t>
      </w:r>
      <w:r w:rsidR="002C3560">
        <w:rPr>
          <w:i w:val="0"/>
          <w:iCs w:val="0"/>
          <w:color w:val="auto"/>
          <w:sz w:val="24"/>
          <w:szCs w:val="24"/>
        </w:rPr>
        <w:t>20</w:t>
      </w:r>
      <w:r w:rsidR="00302A50">
        <w:rPr>
          <w:i w:val="0"/>
          <w:iCs w:val="0"/>
          <w:color w:val="auto"/>
          <w:sz w:val="24"/>
          <w:szCs w:val="24"/>
        </w:rPr>
        <w:t>21</w:t>
      </w:r>
      <w:ins w:id="1052" w:author="Emma Bradshaw" w:date="2022-03-08T20:25:00Z">
        <w:r w:rsidR="00240BA3">
          <w:rPr>
            <w:i w:val="0"/>
            <w:iCs w:val="0"/>
            <w:color w:val="auto"/>
            <w:sz w:val="24"/>
            <w:szCs w:val="24"/>
          </w:rPr>
          <w:t xml:space="preserve">; </w:t>
        </w:r>
        <w:r w:rsidR="0085125E" w:rsidRPr="0085125E">
          <w:rPr>
            <w:i w:val="0"/>
            <w:iCs w:val="0"/>
            <w:color w:val="auto"/>
            <w:sz w:val="24"/>
            <w:szCs w:val="24"/>
          </w:rPr>
          <w:t>Kwiatkowski et al. 2020</w:t>
        </w:r>
        <w:r w:rsidR="0085125E">
          <w:rPr>
            <w:i w:val="0"/>
            <w:iCs w:val="0"/>
            <w:color w:val="auto"/>
            <w:sz w:val="24"/>
            <w:szCs w:val="24"/>
          </w:rPr>
          <w:t>,</w:t>
        </w:r>
        <w:r w:rsidR="0085125E" w:rsidRPr="0085125E">
          <w:rPr>
            <w:i w:val="0"/>
            <w:iCs w:val="0"/>
            <w:color w:val="auto"/>
            <w:sz w:val="24"/>
            <w:szCs w:val="24"/>
          </w:rPr>
          <w:t xml:space="preserve"> </w:t>
        </w:r>
        <w:proofErr w:type="spellStart"/>
        <w:r w:rsidR="0085125E" w:rsidRPr="0085125E">
          <w:rPr>
            <w:i w:val="0"/>
            <w:iCs w:val="0"/>
            <w:color w:val="auto"/>
            <w:sz w:val="24"/>
            <w:szCs w:val="24"/>
          </w:rPr>
          <w:t>Frieler</w:t>
        </w:r>
        <w:proofErr w:type="spellEnd"/>
        <w:r w:rsidR="0085125E" w:rsidRPr="0085125E">
          <w:rPr>
            <w:i w:val="0"/>
            <w:iCs w:val="0"/>
            <w:color w:val="auto"/>
            <w:sz w:val="24"/>
            <w:szCs w:val="24"/>
          </w:rPr>
          <w:t xml:space="preserve"> et al. 2017</w:t>
        </w:r>
      </w:ins>
      <w:r w:rsidR="002C3560">
        <w:rPr>
          <w:i w:val="0"/>
          <w:iCs w:val="0"/>
          <w:color w:val="auto"/>
          <w:sz w:val="24"/>
          <w:szCs w:val="24"/>
        </w:rPr>
        <w:t xml:space="preserve">). </w:t>
      </w:r>
      <w:r w:rsidR="00EE2F11">
        <w:rPr>
          <w:i w:val="0"/>
          <w:iCs w:val="0"/>
          <w:color w:val="auto"/>
          <w:sz w:val="24"/>
          <w:szCs w:val="24"/>
        </w:rPr>
        <w:t>D</w:t>
      </w:r>
      <w:r w:rsidRPr="00220271">
        <w:rPr>
          <w:i w:val="0"/>
          <w:iCs w:val="0"/>
          <w:color w:val="auto"/>
          <w:sz w:val="24"/>
          <w:szCs w:val="24"/>
        </w:rPr>
        <w:t>ashed line represent</w:t>
      </w:r>
      <w:r w:rsidR="00E023C3">
        <w:rPr>
          <w:i w:val="0"/>
          <w:iCs w:val="0"/>
          <w:color w:val="auto"/>
          <w:sz w:val="24"/>
          <w:szCs w:val="24"/>
        </w:rPr>
        <w:t>ed</w:t>
      </w:r>
      <w:r w:rsidRPr="00220271">
        <w:rPr>
          <w:i w:val="0"/>
          <w:iCs w:val="0"/>
          <w:color w:val="auto"/>
          <w:sz w:val="24"/>
          <w:szCs w:val="24"/>
        </w:rPr>
        <w:t xml:space="preserve"> the </w:t>
      </w:r>
      <w:r w:rsidR="00E023C3">
        <w:rPr>
          <w:i w:val="0"/>
          <w:iCs w:val="0"/>
          <w:color w:val="auto"/>
          <w:sz w:val="24"/>
          <w:szCs w:val="24"/>
        </w:rPr>
        <w:t xml:space="preserve">identified </w:t>
      </w:r>
      <w:r w:rsidRPr="00220271">
        <w:rPr>
          <w:i w:val="0"/>
          <w:iCs w:val="0"/>
          <w:color w:val="auto"/>
          <w:sz w:val="24"/>
          <w:szCs w:val="24"/>
        </w:rPr>
        <w:t>maximal thermal threshold of 30ºC.</w:t>
      </w:r>
      <w:r w:rsidR="003D0F3A">
        <w:rPr>
          <w:i w:val="0"/>
          <w:iCs w:val="0"/>
          <w:color w:val="auto"/>
          <w:sz w:val="24"/>
          <w:szCs w:val="24"/>
        </w:rPr>
        <w:t xml:space="preserve"> Please note that y-axis is set from 0-0.5.</w:t>
      </w:r>
      <w:bookmarkEnd w:id="1048"/>
      <w:r w:rsidR="003D0F3A">
        <w:rPr>
          <w:i w:val="0"/>
          <w:iCs w:val="0"/>
          <w:color w:val="auto"/>
          <w:sz w:val="24"/>
          <w:szCs w:val="24"/>
        </w:rPr>
        <w:t xml:space="preserve"> </w:t>
      </w:r>
    </w:p>
    <w:p w14:paraId="2ADDE7AE" w14:textId="1E0DC6D2" w:rsidR="00076269" w:rsidRDefault="00076269" w:rsidP="003F0888">
      <w:pPr>
        <w:jc w:val="both"/>
      </w:pPr>
    </w:p>
    <w:p w14:paraId="14CC3ED3" w14:textId="4C4B4DA2" w:rsidR="00E726F7" w:rsidRDefault="0055473F" w:rsidP="00A11DEF">
      <w:pPr>
        <w:spacing w:line="480" w:lineRule="auto"/>
        <w:ind w:firstLine="720"/>
        <w:jc w:val="both"/>
      </w:pPr>
      <w:ins w:id="1053" w:author="Derek Tittensor" w:date="2022-03-23T22:40:00Z">
        <w:r>
          <w:t xml:space="preserve">In the contemporary ocean, </w:t>
        </w:r>
      </w:ins>
      <w:del w:id="1054" w:author="Derek Tittensor" w:date="2022-03-23T22:40:00Z">
        <w:r w:rsidR="00BC23DA" w:rsidDel="0055473F">
          <w:delText>T</w:delText>
        </w:r>
      </w:del>
      <w:proofErr w:type="gramStart"/>
      <w:ins w:id="1055" w:author="Derek Tittensor" w:date="2022-03-23T22:40:00Z">
        <w:r>
          <w:t>t</w:t>
        </w:r>
      </w:ins>
      <w:r w:rsidR="00BC23DA">
        <w:t>he vast majority of</w:t>
      </w:r>
      <w:proofErr w:type="gramEnd"/>
      <w:r w:rsidR="00BC23DA">
        <w:t xml:space="preserve"> r</w:t>
      </w:r>
      <w:r w:rsidR="00F712BE" w:rsidRPr="001C4CB5">
        <w:t>eefs were found in areas with mean</w:t>
      </w:r>
      <w:r w:rsidR="00F712BE">
        <w:t xml:space="preserve"> 2000-2010</w:t>
      </w:r>
      <w:r w:rsidR="00F712BE" w:rsidRPr="001C4CB5">
        <w:t xml:space="preserve"> surface ocean pH values between approximately 8.0-8.1, </w:t>
      </w:r>
      <w:del w:id="1056" w:author="Derek Tittensor" w:date="2022-03-23T22:40:00Z">
        <w:r w:rsidR="00F712BE" w:rsidRPr="001C4CB5" w:rsidDel="0055473F">
          <w:delText>with</w:delText>
        </w:r>
        <w:r w:rsidR="00754E18" w:rsidDel="0055473F">
          <w:delText xml:space="preserve"> only</w:delText>
        </w:r>
        <w:r w:rsidR="00F712BE" w:rsidRPr="001C4CB5" w:rsidDel="0055473F">
          <w:delText xml:space="preserve"> 0.3% of total reef density</w:delText>
        </w:r>
      </w:del>
      <w:ins w:id="1057" w:author="Derek Tittensor" w:date="2022-03-23T22:40:00Z">
        <w:r>
          <w:t>no reefs</w:t>
        </w:r>
      </w:ins>
      <w:r w:rsidR="00F712BE" w:rsidRPr="001C4CB5">
        <w:t xml:space="preserve"> found below the</w:t>
      </w:r>
      <w:r w:rsidR="00F712BE">
        <w:t xml:space="preserve"> </w:t>
      </w:r>
      <w:del w:id="1058" w:author="Derek Tittensor" w:date="2022-03-23T22:40:00Z">
        <w:r w:rsidR="00F712BE" w:rsidDel="0055473F">
          <w:delText>identified</w:delText>
        </w:r>
        <w:r w:rsidR="00F712BE" w:rsidRPr="001C4CB5" w:rsidDel="0055473F">
          <w:delText xml:space="preserve"> </w:delText>
        </w:r>
      </w:del>
      <w:r w:rsidR="00F712BE" w:rsidRPr="001C4CB5">
        <w:t xml:space="preserve">pH threshold of 7.7 (Fig </w:t>
      </w:r>
      <w:ins w:id="1059" w:author="Emma Bradshaw" w:date="2022-03-11T14:25:00Z">
        <w:r w:rsidR="007A7337">
          <w:t>7</w:t>
        </w:r>
      </w:ins>
      <w:del w:id="1060" w:author="Emma Bradshaw" w:date="2022-03-11T14:25:00Z">
        <w:r w:rsidR="00A11DEF" w:rsidDel="007A7337">
          <w:delText>9</w:delText>
        </w:r>
      </w:del>
      <w:r w:rsidR="00F712BE" w:rsidRPr="001C4CB5">
        <w:t xml:space="preserve">). </w:t>
      </w:r>
      <w:r w:rsidR="00F712BE" w:rsidRPr="00B15274">
        <w:t>Over 3</w:t>
      </w:r>
      <w:ins w:id="1061" w:author="Derek Tittensor" w:date="2022-03-23T22:41:00Z">
        <w:r>
          <w:t>0</w:t>
        </w:r>
      </w:ins>
      <w:del w:id="1062" w:author="Derek Tittensor" w:date="2022-03-23T22:41:00Z">
        <w:r w:rsidR="00F712BE" w:rsidRPr="00B15274" w:rsidDel="0055473F">
          <w:delText>1</w:delText>
        </w:r>
      </w:del>
      <w:r w:rsidR="00F712BE" w:rsidRPr="00B15274">
        <w:t xml:space="preserve">% of all reefs had a surface ocean pH value </w:t>
      </w:r>
      <w:r w:rsidR="004F032E" w:rsidRPr="001D7170">
        <w:t xml:space="preserve">between </w:t>
      </w:r>
      <w:commentRangeStart w:id="1063"/>
      <w:commentRangeStart w:id="1064"/>
      <w:commentRangeStart w:id="1065"/>
      <w:commentRangeStart w:id="1066"/>
      <w:r w:rsidR="00F712BE" w:rsidRPr="00B15274">
        <w:t>8.04</w:t>
      </w:r>
      <w:del w:id="1067" w:author="Derek Tittensor" w:date="2022-03-23T22:41:00Z">
        <w:r w:rsidR="004F032E" w:rsidRPr="001D7170" w:rsidDel="0055473F">
          <w:delText>0</w:delText>
        </w:r>
      </w:del>
      <w:r w:rsidR="004F032E" w:rsidRPr="001D7170">
        <w:t>-8.05</w:t>
      </w:r>
      <w:del w:id="1068" w:author="Derek Tittensor" w:date="2022-03-23T22:41:00Z">
        <w:r w:rsidR="004F032E" w:rsidRPr="001D7170" w:rsidDel="0055473F">
          <w:delText>0</w:delText>
        </w:r>
      </w:del>
      <w:r w:rsidR="00F712BE" w:rsidRPr="00B15274">
        <w:t xml:space="preserve"> </w:t>
      </w:r>
      <w:commentRangeEnd w:id="1063"/>
      <w:commentRangeEnd w:id="1064"/>
      <w:commentRangeEnd w:id="1065"/>
      <w:commentRangeEnd w:id="1066"/>
      <w:r w:rsidR="00F712BE" w:rsidRPr="00B15274">
        <w:rPr>
          <w:rStyle w:val="CommentReference"/>
        </w:rPr>
        <w:commentReference w:id="1063"/>
      </w:r>
      <w:r w:rsidR="00F712BE" w:rsidRPr="00B15274">
        <w:rPr>
          <w:rStyle w:val="CommentReference"/>
        </w:rPr>
        <w:commentReference w:id="1064"/>
      </w:r>
      <w:r w:rsidR="00BA1614">
        <w:rPr>
          <w:rStyle w:val="CommentReference"/>
          <w:rFonts w:asciiTheme="minorHAnsi" w:eastAsiaTheme="minorHAnsi" w:hAnsiTheme="minorHAnsi" w:cstheme="minorBidi"/>
          <w:lang w:val="fr-CA"/>
        </w:rPr>
        <w:commentReference w:id="1065"/>
      </w:r>
      <w:r w:rsidR="00BA1614">
        <w:rPr>
          <w:rStyle w:val="CommentReference"/>
          <w:rFonts w:asciiTheme="minorHAnsi" w:eastAsiaTheme="minorHAnsi" w:hAnsiTheme="minorHAnsi" w:cstheme="minorBidi"/>
          <w:lang w:val="fr-CA"/>
        </w:rPr>
        <w:commentReference w:id="1066"/>
      </w:r>
      <w:r w:rsidR="00F712BE" w:rsidRPr="00B15274">
        <w:t xml:space="preserve">in 2000-2010 (Fig </w:t>
      </w:r>
      <w:ins w:id="1069" w:author="Emma Bradshaw" w:date="2022-03-11T14:25:00Z">
        <w:r w:rsidR="007A7337">
          <w:t>7</w:t>
        </w:r>
      </w:ins>
      <w:del w:id="1070" w:author="Emma Bradshaw" w:date="2022-03-11T14:25:00Z">
        <w:r w:rsidR="00A11DEF" w:rsidDel="007A7337">
          <w:delText>9</w:delText>
        </w:r>
      </w:del>
      <w:r w:rsidR="00F712BE" w:rsidRPr="00B15274">
        <w:t>).</w:t>
      </w:r>
      <w:r w:rsidR="00F712BE" w:rsidRPr="001C4CB5">
        <w:t xml:space="preserve"> </w:t>
      </w:r>
      <w:ins w:id="1071" w:author="Emma Bradshaw" w:date="2022-03-08T20:26:00Z">
        <w:r w:rsidR="00D55E67">
          <w:t xml:space="preserve">Under RCP8.5, </w:t>
        </w:r>
      </w:ins>
      <w:del w:id="1072" w:author="Emma Bradshaw" w:date="2022-03-08T20:26:00Z">
        <w:r w:rsidR="00F712BE" w:rsidRPr="001C4CB5" w:rsidDel="00D55E67">
          <w:delText xml:space="preserve">By the end of the century, </w:delText>
        </w:r>
      </w:del>
      <w:r w:rsidR="00F712BE" w:rsidRPr="001C4CB5">
        <w:t xml:space="preserve">projections </w:t>
      </w:r>
      <w:r w:rsidR="00F712BE">
        <w:t>suggested</w:t>
      </w:r>
      <w:r w:rsidR="00F712BE" w:rsidRPr="001C4CB5">
        <w:t xml:space="preserve"> that the majority of reefs </w:t>
      </w:r>
      <w:r w:rsidR="00F712BE">
        <w:t>w</w:t>
      </w:r>
      <w:r w:rsidR="005609EE">
        <w:t>ould</w:t>
      </w:r>
      <w:r w:rsidR="00F712BE">
        <w:t xml:space="preserve"> be</w:t>
      </w:r>
      <w:r w:rsidR="00F712BE" w:rsidRPr="001C4CB5">
        <w:t xml:space="preserve"> found within </w:t>
      </w:r>
      <w:ins w:id="1073" w:author="Derek Tittensor" w:date="2022-03-23T22:41:00Z">
        <w:r w:rsidR="00BA1614">
          <w:t xml:space="preserve">a </w:t>
        </w:r>
      </w:ins>
      <w:r w:rsidR="00F712BE" w:rsidRPr="001C4CB5">
        <w:t xml:space="preserve">mean surface ocean pH </w:t>
      </w:r>
      <w:del w:id="1074" w:author="Derek Tittensor" w:date="2022-03-23T22:41:00Z">
        <w:r w:rsidR="00F712BE" w:rsidRPr="001C4CB5" w:rsidDel="00BA1614">
          <w:delText xml:space="preserve">values </w:delText>
        </w:r>
      </w:del>
      <w:ins w:id="1075" w:author="Derek Tittensor" w:date="2022-03-23T22:41:00Z">
        <w:r w:rsidR="00BA1614">
          <w:t>range</w:t>
        </w:r>
        <w:r w:rsidR="00BA1614" w:rsidRPr="001C4CB5">
          <w:t xml:space="preserve"> </w:t>
        </w:r>
      </w:ins>
      <w:r w:rsidR="00F712BE" w:rsidRPr="001C4CB5">
        <w:t>of approximately 7.6-7.8</w:t>
      </w:r>
      <w:r w:rsidR="00CA3C20">
        <w:t xml:space="preserve"> </w:t>
      </w:r>
      <w:ins w:id="1076" w:author="Emma Bradshaw" w:date="2022-03-08T20:26:00Z">
        <w:r w:rsidR="00D55E67">
          <w:t>by the end of the century</w:t>
        </w:r>
      </w:ins>
      <w:ins w:id="1077" w:author="Emma Bradshaw" w:date="2022-03-08T20:27:00Z">
        <w:r w:rsidR="00D55E67">
          <w:t xml:space="preserve">, </w:t>
        </w:r>
      </w:ins>
      <w:del w:id="1078" w:author="Emma Bradshaw" w:date="2022-03-08T20:27:00Z">
        <w:r w:rsidR="00CA3C20" w:rsidDel="00D55E67">
          <w:delText>(Fig 1</w:delText>
        </w:r>
        <w:r w:rsidR="00A11DEF" w:rsidDel="00D55E67">
          <w:delText>0</w:delText>
        </w:r>
        <w:r w:rsidR="00CA3C20" w:rsidDel="00D55E67">
          <w:delText>)</w:delText>
        </w:r>
      </w:del>
      <w:ins w:id="1079" w:author="Emma Bradshaw" w:date="2022-03-08T20:27:00Z">
        <w:r w:rsidR="00D55E67">
          <w:t xml:space="preserve">with </w:t>
        </w:r>
      </w:ins>
      <w:del w:id="1080" w:author="Emma Bradshaw" w:date="2022-03-08T20:27:00Z">
        <w:r w:rsidR="00CA3C20" w:rsidDel="00D55E67">
          <w:delText xml:space="preserve">. </w:delText>
        </w:r>
        <w:r w:rsidR="00F712BE" w:rsidRPr="001C4CB5" w:rsidDel="00D55E67">
          <w:delText xml:space="preserve">In fact, </w:delText>
        </w:r>
      </w:del>
      <w:r w:rsidR="00F712BE" w:rsidRPr="001C4CB5">
        <w:t xml:space="preserve">97% of </w:t>
      </w:r>
      <w:r w:rsidR="00F712BE">
        <w:t xml:space="preserve">reefs </w:t>
      </w:r>
      <w:del w:id="1081" w:author="Emma Bradshaw" w:date="2022-03-08T20:27:00Z">
        <w:r w:rsidR="00F712BE" w:rsidRPr="001C4CB5" w:rsidDel="00D55E67">
          <w:delText>in 2090-2100 w</w:delText>
        </w:r>
        <w:r w:rsidR="00F0089C" w:rsidDel="00D55E67">
          <w:delText>ere</w:delText>
        </w:r>
        <w:r w:rsidR="00F712BE" w:rsidRPr="001C4CB5" w:rsidDel="00D55E67">
          <w:delText xml:space="preserve"> </w:delText>
        </w:r>
      </w:del>
      <w:r w:rsidR="00F712BE">
        <w:t xml:space="preserve">projected to be </w:t>
      </w:r>
      <w:r w:rsidR="00F712BE" w:rsidRPr="001C4CB5">
        <w:t>found below the threshold of 7.7</w:t>
      </w:r>
      <w:ins w:id="1082" w:author="Emma Bradshaw" w:date="2022-03-08T20:27:00Z">
        <w:r w:rsidR="00D55E67">
          <w:t xml:space="preserve"> (Fig </w:t>
        </w:r>
      </w:ins>
      <w:ins w:id="1083" w:author="Emma Bradshaw" w:date="2022-03-11T14:25:00Z">
        <w:r w:rsidR="007A7337">
          <w:t>8</w:t>
        </w:r>
      </w:ins>
      <w:ins w:id="1084" w:author="Emma Bradshaw" w:date="2022-03-08T20:27:00Z">
        <w:r w:rsidR="00D55E67" w:rsidRPr="0050231F">
          <w:t xml:space="preserve">). </w:t>
        </w:r>
      </w:ins>
      <w:ins w:id="1085" w:author="Emma Bradshaw" w:date="2022-03-09T20:34:00Z">
        <w:del w:id="1086" w:author="Derek Tittensor" w:date="2022-03-23T22:42:00Z">
          <w:r w:rsidR="003E0A2E" w:rsidRPr="0050231F" w:rsidDel="00BA1614">
            <w:rPr>
              <w:rPrChange w:id="1087" w:author="Emma Bradshaw" w:date="2022-03-09T21:05:00Z">
                <w:rPr>
                  <w:highlight w:val="cyan"/>
                </w:rPr>
              </w:rPrChange>
            </w:rPr>
            <w:delText>0</w:delText>
          </w:r>
        </w:del>
      </w:ins>
      <w:ins w:id="1088" w:author="Emma Bradshaw" w:date="2022-03-08T20:27:00Z">
        <w:del w:id="1089" w:author="Derek Tittensor" w:date="2022-03-23T22:42:00Z">
          <w:r w:rsidR="00CE4881" w:rsidRPr="0050231F" w:rsidDel="00BA1614">
            <w:delText xml:space="preserve">% </w:delText>
          </w:r>
        </w:del>
      </w:ins>
      <w:ins w:id="1090" w:author="Emma Bradshaw" w:date="2022-03-09T20:34:00Z">
        <w:del w:id="1091" w:author="Derek Tittensor" w:date="2022-03-23T22:42:00Z">
          <w:r w:rsidR="003E0A2E" w:rsidRPr="0050231F" w:rsidDel="00BA1614">
            <w:rPr>
              <w:rPrChange w:id="1092" w:author="Emma Bradshaw" w:date="2022-03-09T21:05:00Z">
                <w:rPr>
                  <w:highlight w:val="cyan"/>
                </w:rPr>
              </w:rPrChange>
            </w:rPr>
            <w:delText>of reefs</w:delText>
          </w:r>
        </w:del>
      </w:ins>
      <w:ins w:id="1093" w:author="Derek Tittensor" w:date="2022-03-23T22:42:00Z">
        <w:r w:rsidR="00BA1614">
          <w:t>However, no reefs</w:t>
        </w:r>
      </w:ins>
      <w:ins w:id="1094" w:author="Emma Bradshaw" w:date="2022-03-09T20:34:00Z">
        <w:r w:rsidR="003E0A2E" w:rsidRPr="0050231F">
          <w:rPr>
            <w:rPrChange w:id="1095" w:author="Emma Bradshaw" w:date="2022-03-09T21:05:00Z">
              <w:rPr>
                <w:highlight w:val="cyan"/>
              </w:rPr>
            </w:rPrChange>
          </w:rPr>
          <w:t xml:space="preserve"> were projected to be </w:t>
        </w:r>
        <w:del w:id="1096" w:author="Derek Tittensor" w:date="2022-03-23T22:42:00Z">
          <w:r w:rsidR="003E0A2E" w:rsidRPr="0050231F" w:rsidDel="00BA1614">
            <w:rPr>
              <w:rPrChange w:id="1097" w:author="Emma Bradshaw" w:date="2022-03-09T21:05:00Z">
                <w:rPr>
                  <w:highlight w:val="cyan"/>
                </w:rPr>
              </w:rPrChange>
            </w:rPr>
            <w:delText>found</w:delText>
          </w:r>
        </w:del>
      </w:ins>
      <w:ins w:id="1098" w:author="Derek Tittensor" w:date="2022-03-23T22:42:00Z">
        <w:r w:rsidR="00BA1614">
          <w:t>in waters</w:t>
        </w:r>
      </w:ins>
      <w:ins w:id="1099" w:author="Emma Bradshaw" w:date="2022-03-09T20:34:00Z">
        <w:r w:rsidR="003E0A2E" w:rsidRPr="0050231F">
          <w:rPr>
            <w:rPrChange w:id="1100" w:author="Emma Bradshaw" w:date="2022-03-09T21:05:00Z">
              <w:rPr>
                <w:highlight w:val="cyan"/>
              </w:rPr>
            </w:rPrChange>
          </w:rPr>
          <w:t xml:space="preserve"> below the threshold of 7.7 by the end of the century</w:t>
        </w:r>
        <w:del w:id="1101" w:author="Derek Tittensor" w:date="2022-03-23T22:42:00Z">
          <w:r w:rsidR="003E0A2E" w:rsidRPr="0050231F" w:rsidDel="00BA1614">
            <w:rPr>
              <w:rPrChange w:id="1102" w:author="Emma Bradshaw" w:date="2022-03-09T21:05:00Z">
                <w:rPr>
                  <w:highlight w:val="cyan"/>
                </w:rPr>
              </w:rPrChange>
            </w:rPr>
            <w:delText>,</w:delText>
          </w:r>
        </w:del>
        <w:r w:rsidR="003E0A2E" w:rsidRPr="0050231F">
          <w:rPr>
            <w:rPrChange w:id="1103" w:author="Emma Bradshaw" w:date="2022-03-09T21:05:00Z">
              <w:rPr>
                <w:highlight w:val="cyan"/>
              </w:rPr>
            </w:rPrChange>
          </w:rPr>
          <w:t xml:space="preserve"> </w:t>
        </w:r>
      </w:ins>
      <w:ins w:id="1104" w:author="Emma Bradshaw" w:date="2022-03-08T20:27:00Z">
        <w:r w:rsidR="00CE4881" w:rsidRPr="0050231F">
          <w:t xml:space="preserve">under </w:t>
        </w:r>
      </w:ins>
      <w:ins w:id="1105" w:author="Emma Bradshaw" w:date="2022-03-09T20:34:00Z">
        <w:r w:rsidR="003E0A2E" w:rsidRPr="0050231F">
          <w:rPr>
            <w:rPrChange w:id="1106" w:author="Emma Bradshaw" w:date="2022-03-09T21:05:00Z">
              <w:rPr>
                <w:highlight w:val="cyan"/>
              </w:rPr>
            </w:rPrChange>
          </w:rPr>
          <w:t xml:space="preserve">both </w:t>
        </w:r>
      </w:ins>
      <w:ins w:id="1107" w:author="Emma Bradshaw" w:date="2022-03-08T20:27:00Z">
        <w:r w:rsidR="00CE4881" w:rsidRPr="0050231F">
          <w:t>RCP</w:t>
        </w:r>
      </w:ins>
      <w:ins w:id="1108" w:author="Emma Bradshaw" w:date="2022-03-10T17:13:00Z">
        <w:r w:rsidR="0038383A">
          <w:t>7.0</w:t>
        </w:r>
      </w:ins>
      <w:ins w:id="1109" w:author="Emma Bradshaw" w:date="2022-03-08T20:27:00Z">
        <w:r w:rsidR="00CE4881" w:rsidRPr="0050231F">
          <w:t xml:space="preserve"> and 2.</w:t>
        </w:r>
      </w:ins>
      <w:ins w:id="1110" w:author="Emma Bradshaw" w:date="2022-03-09T20:34:00Z">
        <w:r w:rsidR="003E0A2E" w:rsidRPr="0050231F">
          <w:rPr>
            <w:rPrChange w:id="1111" w:author="Emma Bradshaw" w:date="2022-03-09T21:05:00Z">
              <w:rPr>
                <w:highlight w:val="cyan"/>
              </w:rPr>
            </w:rPrChange>
          </w:rPr>
          <w:t>6</w:t>
        </w:r>
        <w:del w:id="1112" w:author="Derek Tittensor" w:date="2022-03-23T22:42:00Z">
          <w:r w:rsidR="003E0A2E" w:rsidRPr="0050231F" w:rsidDel="00BA1614">
            <w:rPr>
              <w:rPrChange w:id="1113" w:author="Emma Bradshaw" w:date="2022-03-09T21:05:00Z">
                <w:rPr>
                  <w:highlight w:val="cyan"/>
                </w:rPr>
              </w:rPrChange>
            </w:rPr>
            <w:delText>,</w:delText>
          </w:r>
        </w:del>
      </w:ins>
      <w:ins w:id="1114" w:author="Emma Bradshaw" w:date="2022-03-09T20:35:00Z">
        <w:del w:id="1115" w:author="Derek Tittensor" w:date="2022-03-23T22:42:00Z">
          <w:r w:rsidR="003E0A2E" w:rsidRPr="0050231F" w:rsidDel="00BA1614">
            <w:rPr>
              <w:rPrChange w:id="1116" w:author="Emma Bradshaw" w:date="2022-03-09T21:05:00Z">
                <w:rPr>
                  <w:highlight w:val="cyan"/>
                </w:rPr>
              </w:rPrChange>
            </w:rPr>
            <w:delText xml:space="preserve"> </w:delText>
          </w:r>
          <w:r w:rsidR="000F7AA2" w:rsidRPr="0050231F" w:rsidDel="00BA1614">
            <w:rPr>
              <w:rPrChange w:id="1117" w:author="Emma Bradshaw" w:date="2022-03-09T21:05:00Z">
                <w:rPr>
                  <w:highlight w:val="cyan"/>
                </w:rPr>
              </w:rPrChange>
            </w:rPr>
            <w:delText>however</w:delText>
          </w:r>
        </w:del>
      </w:ins>
      <w:ins w:id="1118" w:author="Emma Bradshaw" w:date="2022-03-09T21:00:00Z">
        <w:del w:id="1119" w:author="Derek Tittensor" w:date="2022-03-23T22:42:00Z">
          <w:r w:rsidR="00410EF0" w:rsidRPr="0050231F" w:rsidDel="00BA1614">
            <w:rPr>
              <w:rPrChange w:id="1120" w:author="Emma Bradshaw" w:date="2022-03-09T21:05:00Z">
                <w:rPr>
                  <w:highlight w:val="cyan"/>
                </w:rPr>
              </w:rPrChange>
            </w:rPr>
            <w:delText xml:space="preserve"> </w:delText>
          </w:r>
        </w:del>
      </w:ins>
      <w:ins w:id="1121" w:author="Emma Bradshaw" w:date="2022-03-09T21:05:00Z">
        <w:del w:id="1122" w:author="Derek Tittensor" w:date="2022-03-23T22:42:00Z">
          <w:r w:rsidR="0050231F" w:rsidRPr="0050231F" w:rsidDel="00BA1614">
            <w:rPr>
              <w:rPrChange w:id="1123" w:author="Emma Bradshaw" w:date="2022-03-09T21:05:00Z">
                <w:rPr>
                  <w:highlight w:val="cyan"/>
                </w:rPr>
              </w:rPrChange>
            </w:rPr>
            <w:delText>the highest pH value is of 7.75 and 7.90 for RCP</w:delText>
          </w:r>
        </w:del>
      </w:ins>
      <w:ins w:id="1124" w:author="Emma Bradshaw" w:date="2022-03-10T17:13:00Z">
        <w:del w:id="1125" w:author="Derek Tittensor" w:date="2022-03-23T22:42:00Z">
          <w:r w:rsidR="0038383A" w:rsidDel="00BA1614">
            <w:delText>7.0</w:delText>
          </w:r>
        </w:del>
      </w:ins>
      <w:ins w:id="1126" w:author="Emma Bradshaw" w:date="2022-03-09T21:05:00Z">
        <w:del w:id="1127" w:author="Derek Tittensor" w:date="2022-03-23T22:42:00Z">
          <w:r w:rsidR="0050231F" w:rsidRPr="0050231F" w:rsidDel="00BA1614">
            <w:rPr>
              <w:rPrChange w:id="1128" w:author="Emma Bradshaw" w:date="2022-03-09T21:05:00Z">
                <w:rPr>
                  <w:highlight w:val="cyan"/>
                </w:rPr>
              </w:rPrChange>
            </w:rPr>
            <w:delText xml:space="preserve"> and 2.6 respectively</w:delText>
          </w:r>
        </w:del>
        <w:r w:rsidR="0050231F" w:rsidRPr="0050231F">
          <w:rPr>
            <w:rPrChange w:id="1129" w:author="Emma Bradshaw" w:date="2022-03-09T21:05:00Z">
              <w:rPr>
                <w:highlight w:val="cyan"/>
              </w:rPr>
            </w:rPrChange>
          </w:rPr>
          <w:t xml:space="preserve">. </w:t>
        </w:r>
      </w:ins>
      <w:del w:id="1130" w:author="Emma Bradshaw" w:date="2022-03-08T20:27:00Z">
        <w:r w:rsidR="00F712BE" w:rsidRPr="00863641" w:rsidDel="00D55E67">
          <w:rPr>
            <w:highlight w:val="cyan"/>
            <w:rPrChange w:id="1131" w:author="Emma Bradshaw" w:date="2022-03-08T20:27:00Z">
              <w:rPr/>
            </w:rPrChange>
          </w:rPr>
          <w:delText xml:space="preserve"> with, specifically, over 30% of all reefs </w:delText>
        </w:r>
        <w:r w:rsidR="00431F53" w:rsidRPr="00863641" w:rsidDel="00D55E67">
          <w:rPr>
            <w:highlight w:val="cyan"/>
            <w:rPrChange w:id="1132" w:author="Emma Bradshaw" w:date="2022-03-08T20:27:00Z">
              <w:rPr/>
            </w:rPrChange>
          </w:rPr>
          <w:delText>f</w:delText>
        </w:r>
        <w:r w:rsidR="004C67B4" w:rsidRPr="00863641" w:rsidDel="00D55E67">
          <w:rPr>
            <w:highlight w:val="cyan"/>
            <w:rPrChange w:id="1133" w:author="Emma Bradshaw" w:date="2022-03-08T20:27:00Z">
              <w:rPr/>
            </w:rPrChange>
          </w:rPr>
          <w:delText xml:space="preserve">ound in regions with </w:delText>
        </w:r>
        <w:r w:rsidR="00F712BE" w:rsidRPr="00863641" w:rsidDel="00D55E67">
          <w:rPr>
            <w:highlight w:val="cyan"/>
            <w:rPrChange w:id="1134" w:author="Emma Bradshaw" w:date="2022-03-08T20:27:00Z">
              <w:rPr/>
            </w:rPrChange>
          </w:rPr>
          <w:delText xml:space="preserve">a pH value </w:delText>
        </w:r>
        <w:r w:rsidR="00B94251" w:rsidRPr="00863641" w:rsidDel="00D55E67">
          <w:rPr>
            <w:highlight w:val="cyan"/>
            <w:rPrChange w:id="1135" w:author="Emma Bradshaw" w:date="2022-03-08T20:27:00Z">
              <w:rPr/>
            </w:rPrChange>
          </w:rPr>
          <w:delText xml:space="preserve">between </w:delText>
        </w:r>
        <w:r w:rsidR="00F712BE" w:rsidRPr="00863641" w:rsidDel="00D55E67">
          <w:rPr>
            <w:highlight w:val="cyan"/>
            <w:rPrChange w:id="1136" w:author="Emma Bradshaw" w:date="2022-03-08T20:27:00Z">
              <w:rPr/>
            </w:rPrChange>
          </w:rPr>
          <w:delText>7.68</w:delText>
        </w:r>
        <w:r w:rsidR="00B94251" w:rsidRPr="00863641" w:rsidDel="00D55E67">
          <w:rPr>
            <w:highlight w:val="cyan"/>
            <w:rPrChange w:id="1137" w:author="Emma Bradshaw" w:date="2022-03-08T20:27:00Z">
              <w:rPr/>
            </w:rPrChange>
          </w:rPr>
          <w:delText>0-7.690</w:delText>
        </w:r>
        <w:r w:rsidR="00F712BE" w:rsidRPr="00863641" w:rsidDel="00D55E67">
          <w:rPr>
            <w:highlight w:val="cyan"/>
            <w:rPrChange w:id="1138" w:author="Emma Bradshaw" w:date="2022-03-08T20:27:00Z">
              <w:rPr/>
            </w:rPrChange>
          </w:rPr>
          <w:delText xml:space="preserve"> (Fig 1</w:delText>
        </w:r>
        <w:r w:rsidR="00A11DEF" w:rsidRPr="00863641" w:rsidDel="00D55E67">
          <w:rPr>
            <w:highlight w:val="cyan"/>
            <w:rPrChange w:id="1139" w:author="Emma Bradshaw" w:date="2022-03-08T20:27:00Z">
              <w:rPr/>
            </w:rPrChange>
          </w:rPr>
          <w:delText>0</w:delText>
        </w:r>
        <w:r w:rsidR="00F712BE" w:rsidRPr="00863641" w:rsidDel="00D55E67">
          <w:rPr>
            <w:highlight w:val="cyan"/>
            <w:rPrChange w:id="1140" w:author="Emma Bradshaw" w:date="2022-03-08T20:27:00Z">
              <w:rPr/>
            </w:rPrChange>
          </w:rPr>
          <w:delText>).</w:delText>
        </w:r>
        <w:r w:rsidR="00F712BE" w:rsidRPr="001C4CB5" w:rsidDel="00D55E67">
          <w:delText xml:space="preserve"> </w:delText>
        </w:r>
      </w:del>
    </w:p>
    <w:p w14:paraId="49E63F18" w14:textId="0C908794" w:rsidR="00E726F7" w:rsidRDefault="00E726F7" w:rsidP="00F712BE">
      <w:pPr>
        <w:spacing w:line="480" w:lineRule="auto"/>
        <w:jc w:val="both"/>
      </w:pPr>
      <w:r>
        <w:rPr>
          <w:noProof/>
        </w:rPr>
        <w:lastRenderedPageBreak/>
        <w:drawing>
          <wp:inline distT="0" distB="0" distL="0" distR="0" wp14:anchorId="6A15AC11" wp14:editId="37661B2E">
            <wp:extent cx="5992427" cy="3471935"/>
            <wp:effectExtent l="0" t="0" r="254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25851" cy="3491300"/>
                    </a:xfrm>
                    <a:prstGeom prst="rect">
                      <a:avLst/>
                    </a:prstGeom>
                  </pic:spPr>
                </pic:pic>
              </a:graphicData>
            </a:graphic>
          </wp:inline>
        </w:drawing>
      </w:r>
    </w:p>
    <w:p w14:paraId="1FADE4D3" w14:textId="2CE4581D" w:rsidR="00E726F7" w:rsidRPr="000A2553" w:rsidRDefault="000A2553" w:rsidP="001D7170">
      <w:pPr>
        <w:pStyle w:val="Caption"/>
        <w:jc w:val="both"/>
      </w:pPr>
      <w:bookmarkStart w:id="1141" w:name="_Toc68795175"/>
      <w:r w:rsidRPr="000A2553">
        <w:rPr>
          <w:i w:val="0"/>
          <w:iCs w:val="0"/>
          <w:color w:val="auto"/>
          <w:sz w:val="24"/>
          <w:szCs w:val="24"/>
        </w:rPr>
        <w:t xml:space="preserve">Figure </w:t>
      </w:r>
      <w:ins w:id="1142" w:author="Emma Bradshaw" w:date="2022-03-11T14:25:00Z">
        <w:r w:rsidR="005C77D1">
          <w:rPr>
            <w:i w:val="0"/>
            <w:iCs w:val="0"/>
            <w:color w:val="auto"/>
            <w:sz w:val="24"/>
            <w:szCs w:val="24"/>
          </w:rPr>
          <w:t>7</w:t>
        </w:r>
      </w:ins>
      <w:del w:id="1143" w:author="Emma Bradshaw" w:date="2022-03-11T14:25:00Z">
        <w:r w:rsidR="00C34218" w:rsidDel="005C77D1">
          <w:rPr>
            <w:i w:val="0"/>
            <w:iCs w:val="0"/>
            <w:color w:val="auto"/>
            <w:sz w:val="24"/>
            <w:szCs w:val="24"/>
          </w:rPr>
          <w:delText>9</w:delText>
        </w:r>
      </w:del>
      <w:r w:rsidRPr="000A2553">
        <w:rPr>
          <w:i w:val="0"/>
          <w:iCs w:val="0"/>
          <w:color w:val="auto"/>
          <w:sz w:val="24"/>
          <w:szCs w:val="24"/>
        </w:rPr>
        <w:t xml:space="preserve"> P</w:t>
      </w:r>
      <w:r w:rsidR="00C82C9F">
        <w:rPr>
          <w:i w:val="0"/>
          <w:iCs w:val="0"/>
          <w:color w:val="auto"/>
          <w:sz w:val="24"/>
          <w:szCs w:val="24"/>
        </w:rPr>
        <w:t>ercentage</w:t>
      </w:r>
      <w:r w:rsidRPr="000A2553">
        <w:rPr>
          <w:i w:val="0"/>
          <w:iCs w:val="0"/>
          <w:color w:val="auto"/>
          <w:sz w:val="24"/>
          <w:szCs w:val="24"/>
        </w:rPr>
        <w:t xml:space="preserve"> distribution of reefs according to mean surface ocean pH levels in 2000-2010</w:t>
      </w:r>
      <w:r w:rsidR="000E3239">
        <w:rPr>
          <w:i w:val="0"/>
          <w:iCs w:val="0"/>
          <w:color w:val="auto"/>
          <w:sz w:val="24"/>
          <w:szCs w:val="24"/>
        </w:rPr>
        <w:t xml:space="preserve"> (UNEP-WCMC</w:t>
      </w:r>
      <w:r w:rsidR="00DC036A">
        <w:rPr>
          <w:i w:val="0"/>
          <w:iCs w:val="0"/>
          <w:color w:val="auto"/>
          <w:sz w:val="24"/>
          <w:szCs w:val="24"/>
        </w:rPr>
        <w:t xml:space="preserve"> et al.</w:t>
      </w:r>
      <w:r w:rsidR="000E3239">
        <w:rPr>
          <w:i w:val="0"/>
          <w:iCs w:val="0"/>
          <w:color w:val="auto"/>
          <w:sz w:val="24"/>
          <w:szCs w:val="24"/>
        </w:rPr>
        <w:t xml:space="preserve"> 20</w:t>
      </w:r>
      <w:r w:rsidR="00A378D1">
        <w:rPr>
          <w:i w:val="0"/>
          <w:iCs w:val="0"/>
          <w:color w:val="auto"/>
          <w:sz w:val="24"/>
          <w:szCs w:val="24"/>
        </w:rPr>
        <w:t>21</w:t>
      </w:r>
      <w:r w:rsidR="000E3239">
        <w:rPr>
          <w:i w:val="0"/>
          <w:iCs w:val="0"/>
          <w:color w:val="auto"/>
          <w:sz w:val="24"/>
          <w:szCs w:val="24"/>
        </w:rPr>
        <w:t xml:space="preserve">). </w:t>
      </w:r>
      <w:r w:rsidRPr="000A2553">
        <w:rPr>
          <w:i w:val="0"/>
          <w:iCs w:val="0"/>
          <w:color w:val="auto"/>
          <w:sz w:val="24"/>
          <w:szCs w:val="24"/>
        </w:rPr>
        <w:t>pH is represented by the logarithmic pH scale and the dashed line represents the maximal ocean acidity threshold of 7.7.</w:t>
      </w:r>
      <w:bookmarkEnd w:id="1141"/>
      <w:r w:rsidR="00230C4A">
        <w:rPr>
          <w:i w:val="0"/>
          <w:iCs w:val="0"/>
          <w:color w:val="auto"/>
          <w:sz w:val="24"/>
          <w:szCs w:val="24"/>
        </w:rPr>
        <w:t xml:space="preserve"> </w:t>
      </w:r>
    </w:p>
    <w:p w14:paraId="7AA0986F" w14:textId="53F68E60" w:rsidR="006E0456" w:rsidRDefault="006E0456" w:rsidP="00134D0A">
      <w:pPr>
        <w:jc w:val="both"/>
      </w:pPr>
    </w:p>
    <w:p w14:paraId="34C0D1AB" w14:textId="643849F6" w:rsidR="006E0456" w:rsidRDefault="006E0456" w:rsidP="00134D0A">
      <w:pPr>
        <w:jc w:val="both"/>
      </w:pPr>
    </w:p>
    <w:p w14:paraId="5E7A4F16" w14:textId="77777777" w:rsidR="006E0456" w:rsidRDefault="006E0456" w:rsidP="00134D0A">
      <w:pPr>
        <w:jc w:val="both"/>
      </w:pPr>
    </w:p>
    <w:p w14:paraId="1AEFC26A" w14:textId="7B0216E0" w:rsidR="006E0456" w:rsidRDefault="006E0456" w:rsidP="00134D0A">
      <w:pPr>
        <w:jc w:val="both"/>
      </w:pPr>
    </w:p>
    <w:p w14:paraId="1A347C53" w14:textId="05DAFDEC" w:rsidR="006E0456" w:rsidRDefault="006E0456" w:rsidP="001D7170">
      <w:pPr>
        <w:jc w:val="both"/>
      </w:pPr>
      <w:commentRangeStart w:id="1144"/>
      <w:r>
        <w:rPr>
          <w:noProof/>
        </w:rPr>
        <w:lastRenderedPageBreak/>
        <w:drawing>
          <wp:inline distT="0" distB="0" distL="0" distR="0" wp14:anchorId="3D4BF929" wp14:editId="5C7D74CC">
            <wp:extent cx="6063449" cy="3513085"/>
            <wp:effectExtent l="0" t="0" r="0" b="508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77761" cy="3521377"/>
                    </a:xfrm>
                    <a:prstGeom prst="rect">
                      <a:avLst/>
                    </a:prstGeom>
                  </pic:spPr>
                </pic:pic>
              </a:graphicData>
            </a:graphic>
          </wp:inline>
        </w:drawing>
      </w:r>
      <w:commentRangeEnd w:id="1144"/>
      <w:r w:rsidR="00BA1614">
        <w:rPr>
          <w:rStyle w:val="CommentReference"/>
          <w:rFonts w:asciiTheme="minorHAnsi" w:eastAsiaTheme="minorHAnsi" w:hAnsiTheme="minorHAnsi" w:cstheme="minorBidi"/>
          <w:lang w:val="fr-CA"/>
        </w:rPr>
        <w:commentReference w:id="1144"/>
      </w:r>
    </w:p>
    <w:p w14:paraId="62133A7C" w14:textId="7ABC2D28" w:rsidR="00E726F7" w:rsidRPr="00123C7A" w:rsidRDefault="00123C7A" w:rsidP="001D7170">
      <w:pPr>
        <w:pStyle w:val="Caption"/>
        <w:jc w:val="both"/>
      </w:pPr>
      <w:bookmarkStart w:id="1145" w:name="_Toc68795176"/>
      <w:r w:rsidRPr="00123C7A">
        <w:rPr>
          <w:i w:val="0"/>
          <w:iCs w:val="0"/>
          <w:color w:val="auto"/>
          <w:sz w:val="24"/>
          <w:szCs w:val="24"/>
        </w:rPr>
        <w:t xml:space="preserve">Figure </w:t>
      </w:r>
      <w:ins w:id="1146" w:author="Emma Bradshaw" w:date="2022-03-11T14:25:00Z">
        <w:r w:rsidR="005C77D1">
          <w:rPr>
            <w:i w:val="0"/>
            <w:iCs w:val="0"/>
            <w:color w:val="auto"/>
            <w:sz w:val="24"/>
            <w:szCs w:val="24"/>
          </w:rPr>
          <w:t>8</w:t>
        </w:r>
      </w:ins>
      <w:del w:id="1147" w:author="Emma Bradshaw" w:date="2022-03-11T14:25:00Z">
        <w:r w:rsidR="00C34218" w:rsidDel="005C77D1">
          <w:rPr>
            <w:i w:val="0"/>
            <w:iCs w:val="0"/>
            <w:color w:val="auto"/>
            <w:sz w:val="24"/>
            <w:szCs w:val="24"/>
          </w:rPr>
          <w:delText>10</w:delText>
        </w:r>
      </w:del>
      <w:r w:rsidRPr="00123C7A">
        <w:rPr>
          <w:i w:val="0"/>
          <w:iCs w:val="0"/>
          <w:color w:val="auto"/>
          <w:sz w:val="24"/>
          <w:szCs w:val="24"/>
        </w:rPr>
        <w:t xml:space="preserve"> P</w:t>
      </w:r>
      <w:r w:rsidR="002924C7">
        <w:rPr>
          <w:i w:val="0"/>
          <w:iCs w:val="0"/>
          <w:color w:val="auto"/>
          <w:sz w:val="24"/>
          <w:szCs w:val="24"/>
        </w:rPr>
        <w:t>ercentage</w:t>
      </w:r>
      <w:r w:rsidRPr="00123C7A">
        <w:rPr>
          <w:i w:val="0"/>
          <w:iCs w:val="0"/>
          <w:color w:val="auto"/>
          <w:sz w:val="24"/>
          <w:szCs w:val="24"/>
        </w:rPr>
        <w:t xml:space="preserve"> distribution of reefs according to </w:t>
      </w:r>
      <w:r w:rsidR="004538F7">
        <w:rPr>
          <w:i w:val="0"/>
          <w:iCs w:val="0"/>
          <w:color w:val="auto"/>
          <w:sz w:val="24"/>
          <w:szCs w:val="24"/>
        </w:rPr>
        <w:t xml:space="preserve">the projected </w:t>
      </w:r>
      <w:r w:rsidRPr="00123C7A">
        <w:rPr>
          <w:i w:val="0"/>
          <w:iCs w:val="0"/>
          <w:color w:val="auto"/>
          <w:sz w:val="24"/>
          <w:szCs w:val="24"/>
        </w:rPr>
        <w:t>mean surface ocean pH levels in 2090-2100</w:t>
      </w:r>
      <w:ins w:id="1148" w:author="Emma Bradshaw" w:date="2022-03-08T20:28:00Z">
        <w:r w:rsidR="00C1362B">
          <w:rPr>
            <w:i w:val="0"/>
            <w:iCs w:val="0"/>
            <w:color w:val="auto"/>
            <w:sz w:val="24"/>
            <w:szCs w:val="24"/>
          </w:rPr>
          <w:t>, under RCP8.5</w:t>
        </w:r>
      </w:ins>
      <w:r w:rsidR="007C0AC5">
        <w:rPr>
          <w:i w:val="0"/>
          <w:iCs w:val="0"/>
          <w:color w:val="auto"/>
          <w:sz w:val="24"/>
          <w:szCs w:val="24"/>
        </w:rPr>
        <w:t xml:space="preserve"> (UNEP-WCMC </w:t>
      </w:r>
      <w:r w:rsidR="002656C8">
        <w:rPr>
          <w:i w:val="0"/>
          <w:iCs w:val="0"/>
          <w:color w:val="auto"/>
          <w:sz w:val="24"/>
          <w:szCs w:val="24"/>
        </w:rPr>
        <w:t xml:space="preserve">et al. </w:t>
      </w:r>
      <w:r w:rsidR="007C0AC5">
        <w:rPr>
          <w:i w:val="0"/>
          <w:iCs w:val="0"/>
          <w:color w:val="auto"/>
          <w:sz w:val="24"/>
          <w:szCs w:val="24"/>
        </w:rPr>
        <w:t>20</w:t>
      </w:r>
      <w:r w:rsidR="00A24931">
        <w:rPr>
          <w:i w:val="0"/>
          <w:iCs w:val="0"/>
          <w:color w:val="auto"/>
          <w:sz w:val="24"/>
          <w:szCs w:val="24"/>
        </w:rPr>
        <w:t>21</w:t>
      </w:r>
      <w:ins w:id="1149" w:author="Emma Bradshaw" w:date="2022-03-08T20:28:00Z">
        <w:r w:rsidR="00C1362B">
          <w:rPr>
            <w:i w:val="0"/>
            <w:iCs w:val="0"/>
            <w:color w:val="auto"/>
            <w:sz w:val="24"/>
            <w:szCs w:val="24"/>
          </w:rPr>
          <w:t xml:space="preserve">; </w:t>
        </w:r>
      </w:ins>
      <w:ins w:id="1150" w:author="Emma Bradshaw" w:date="2022-03-08T20:29:00Z">
        <w:r w:rsidR="00C1362B" w:rsidRPr="00C1362B">
          <w:rPr>
            <w:i w:val="0"/>
            <w:iCs w:val="0"/>
            <w:color w:val="auto"/>
            <w:sz w:val="24"/>
            <w:szCs w:val="24"/>
          </w:rPr>
          <w:t>Kwiatkowski et al. 2020</w:t>
        </w:r>
        <w:r w:rsidR="00C1362B">
          <w:rPr>
            <w:i w:val="0"/>
            <w:iCs w:val="0"/>
            <w:color w:val="auto"/>
            <w:sz w:val="24"/>
            <w:szCs w:val="24"/>
          </w:rPr>
          <w:t xml:space="preserve">, </w:t>
        </w:r>
        <w:proofErr w:type="spellStart"/>
        <w:r w:rsidR="00C1362B" w:rsidRPr="00C1362B">
          <w:rPr>
            <w:i w:val="0"/>
            <w:iCs w:val="0"/>
            <w:color w:val="auto"/>
            <w:sz w:val="24"/>
            <w:szCs w:val="24"/>
          </w:rPr>
          <w:t>Frieler</w:t>
        </w:r>
        <w:proofErr w:type="spellEnd"/>
        <w:r w:rsidR="00C1362B" w:rsidRPr="00C1362B">
          <w:rPr>
            <w:i w:val="0"/>
            <w:iCs w:val="0"/>
            <w:color w:val="auto"/>
            <w:sz w:val="24"/>
            <w:szCs w:val="24"/>
          </w:rPr>
          <w:t xml:space="preserve"> et al. 2017</w:t>
        </w:r>
      </w:ins>
      <w:r w:rsidR="007C0AC5">
        <w:rPr>
          <w:i w:val="0"/>
          <w:iCs w:val="0"/>
          <w:color w:val="auto"/>
          <w:sz w:val="24"/>
          <w:szCs w:val="24"/>
        </w:rPr>
        <w:t xml:space="preserve">). </w:t>
      </w:r>
      <w:r w:rsidRPr="00123C7A">
        <w:rPr>
          <w:i w:val="0"/>
          <w:iCs w:val="0"/>
          <w:color w:val="auto"/>
          <w:sz w:val="24"/>
          <w:szCs w:val="24"/>
        </w:rPr>
        <w:t>pH is represented by the logarithmic pH scale and the dashed line represents the maximal ocean acidity threshold of 7.7.</w:t>
      </w:r>
      <w:bookmarkEnd w:id="1145"/>
      <w:r w:rsidR="00464E99">
        <w:rPr>
          <w:i w:val="0"/>
          <w:iCs w:val="0"/>
          <w:color w:val="auto"/>
          <w:sz w:val="24"/>
          <w:szCs w:val="24"/>
        </w:rPr>
        <w:t xml:space="preserve"> </w:t>
      </w:r>
    </w:p>
    <w:p w14:paraId="04495441" w14:textId="77777777" w:rsidR="00142C14" w:rsidRDefault="00142C14" w:rsidP="001D7170">
      <w:pPr>
        <w:jc w:val="both"/>
      </w:pPr>
    </w:p>
    <w:p w14:paraId="02026297" w14:textId="565B4BD5" w:rsidR="00F712BE" w:rsidRDefault="00F712BE" w:rsidP="00F712BE">
      <w:pPr>
        <w:spacing w:line="480" w:lineRule="auto"/>
        <w:jc w:val="both"/>
      </w:pPr>
      <w:del w:id="1151" w:author="Emma Bradshaw" w:date="2022-03-09T13:38:00Z">
        <w:r w:rsidDel="00E66AF4">
          <w:delText xml:space="preserve">The total area of </w:delText>
        </w:r>
        <w:r w:rsidR="005D0381" w:rsidDel="00E66AF4">
          <w:delText xml:space="preserve">present-day </w:delText>
        </w:r>
        <w:r w:rsidDel="00E66AF4">
          <w:delText>reefs,</w:delText>
        </w:r>
      </w:del>
      <w:ins w:id="1152" w:author="Emma Bradshaw" w:date="2022-03-09T13:38:00Z">
        <w:r w:rsidR="00E66AF4">
          <w:t>The total area of present-day reefs</w:t>
        </w:r>
      </w:ins>
      <w:r>
        <w:t xml:space="preserve"> </w:t>
      </w:r>
      <w:del w:id="1153" w:author="Derek Tittensor" w:date="2022-03-23T22:43:00Z">
        <w:r w:rsidDel="00BA1614">
          <w:delText xml:space="preserve">found both within and outside MPAs is </w:delText>
        </w:r>
      </w:del>
      <w:ins w:id="1154" w:author="Derek Tittensor" w:date="2022-03-23T22:43:00Z">
        <w:r w:rsidR="00BA1614">
          <w:t>was around 1.46</w:t>
        </w:r>
      </w:ins>
      <w:ins w:id="1155" w:author="Derek Tittensor" w:date="2022-03-23T22:44:00Z">
        <w:r w:rsidR="00BA1614">
          <w:t xml:space="preserve"> million square kilometres </w:t>
        </w:r>
      </w:ins>
      <w:del w:id="1156" w:author="Derek Tittensor" w:date="2022-03-23T22:44:00Z">
        <w:r w:rsidDel="00BA1614">
          <w:delText>1</w:delText>
        </w:r>
        <w:r w:rsidR="006113D1" w:rsidDel="00BA1614">
          <w:delText>,</w:delText>
        </w:r>
        <w:r w:rsidDel="00BA1614">
          <w:delText>460</w:delText>
        </w:r>
        <w:r w:rsidR="006113D1" w:rsidDel="00BA1614">
          <w:delText>,</w:delText>
        </w:r>
        <w:r w:rsidDel="00BA1614">
          <w:delText>313</w:delText>
        </w:r>
        <w:r w:rsidR="006113D1" w:rsidDel="00BA1614">
          <w:delText>.3</w:delText>
        </w:r>
        <w:r w:rsidDel="00BA1614">
          <w:delText xml:space="preserve"> km</w:delText>
        </w:r>
        <w:r w:rsidDel="00BA1614">
          <w:rPr>
            <w:vertAlign w:val="superscript"/>
          </w:rPr>
          <w:delText>2</w:delText>
        </w:r>
        <w:r w:rsidDel="00BA1614">
          <w:delText xml:space="preserve"> (</w:delText>
        </w:r>
      </w:del>
      <w:ins w:id="1157" w:author="Derek Tittensor" w:date="2022-03-23T22:44:00Z">
        <w:r w:rsidR="00BA1614">
          <w:t>(</w:t>
        </w:r>
      </w:ins>
      <w:r>
        <w:t xml:space="preserve">Fig </w:t>
      </w:r>
      <w:r w:rsidR="000212C4">
        <w:t>5</w:t>
      </w:r>
      <w:r>
        <w:t xml:space="preserve">). By the end of the century, </w:t>
      </w:r>
      <w:del w:id="1158" w:author="Derek Tittensor" w:date="2022-03-23T22:44:00Z">
        <w:r w:rsidDel="00BA1614">
          <w:delText xml:space="preserve">the </w:delText>
        </w:r>
      </w:del>
      <w:ins w:id="1159" w:author="Derek Tittensor" w:date="2022-03-23T22:44:00Z">
        <w:r w:rsidR="00BA1614">
          <w:t xml:space="preserve">of this area, the fraction projected to remain within suitable thermal and pH conditions was </w:t>
        </w:r>
      </w:ins>
      <w:del w:id="1160" w:author="Derek Tittensor" w:date="2022-03-23T22:44:00Z">
        <w:r w:rsidDel="00BA1614">
          <w:delText>projected area of remaining suitable reefs</w:delText>
        </w:r>
        <w:r w:rsidR="00670B5F" w:rsidDel="00BA1614">
          <w:delText>,</w:delText>
        </w:r>
        <w:r w:rsidR="00FE3A2E" w:rsidDel="00BA1614">
          <w:delText xml:space="preserve"> meaning</w:delText>
        </w:r>
        <w:r w:rsidR="00670B5F" w:rsidDel="00BA1614">
          <w:delText xml:space="preserve"> th</w:delText>
        </w:r>
        <w:r w:rsidR="007D7D75" w:rsidDel="00BA1614">
          <w:delText>ose</w:delText>
        </w:r>
        <w:r w:rsidR="00670B5F" w:rsidDel="00BA1614">
          <w:delText xml:space="preserve"> </w:delText>
        </w:r>
        <w:r w:rsidR="00571501" w:rsidDel="00BA1614">
          <w:delText xml:space="preserve">found </w:delText>
        </w:r>
        <w:r w:rsidR="00670B5F" w:rsidDel="00BA1614">
          <w:delText xml:space="preserve">below thermal and </w:delText>
        </w:r>
        <w:r w:rsidR="001B75C2" w:rsidDel="00BA1614">
          <w:delText xml:space="preserve">above </w:delText>
        </w:r>
        <w:r w:rsidR="00670B5F" w:rsidDel="00BA1614">
          <w:delText xml:space="preserve">pH maxima, </w:delText>
        </w:r>
        <w:r w:rsidDel="00BA1614">
          <w:delText>decreases to 67</w:delText>
        </w:r>
        <w:r w:rsidR="00A01143" w:rsidDel="00BA1614">
          <w:delText>,</w:delText>
        </w:r>
        <w:r w:rsidDel="00BA1614">
          <w:delText>287</w:delText>
        </w:r>
        <w:r w:rsidR="00A01143" w:rsidDel="00BA1614">
          <w:delText>.</w:delText>
        </w:r>
        <w:r w:rsidDel="00BA1614">
          <w:delText>3</w:delText>
        </w:r>
      </w:del>
      <w:ins w:id="1161" w:author="Derek Tittensor" w:date="2022-03-23T22:44:00Z">
        <w:r w:rsidR="00BA1614">
          <w:t xml:space="preserve">around 67,300 </w:t>
        </w:r>
      </w:ins>
      <w:r>
        <w:t>km</w:t>
      </w:r>
      <w:r>
        <w:rPr>
          <w:vertAlign w:val="superscript"/>
        </w:rPr>
        <w:t>2</w:t>
      </w:r>
      <w:r>
        <w:t>, a decline of ~95.4%</w:t>
      </w:r>
      <w:ins w:id="1162" w:author="Emma Bradshaw" w:date="2022-03-09T13:38:00Z">
        <w:r w:rsidR="005865A8">
          <w:t xml:space="preserve"> under RCP8.5</w:t>
        </w:r>
      </w:ins>
      <w:r>
        <w:t xml:space="preserve"> (Fig </w:t>
      </w:r>
      <w:ins w:id="1163" w:author="Emma Bradshaw" w:date="2022-03-11T14:26:00Z">
        <w:r w:rsidR="007A7337">
          <w:t>9</w:t>
        </w:r>
      </w:ins>
      <w:del w:id="1164" w:author="Emma Bradshaw" w:date="2022-03-11T14:26:00Z">
        <w:r w:rsidDel="007A7337">
          <w:delText>1</w:delText>
        </w:r>
        <w:r w:rsidR="00D23296" w:rsidDel="007A7337">
          <w:delText>1</w:delText>
        </w:r>
      </w:del>
      <w:r>
        <w:t xml:space="preserve">). </w:t>
      </w:r>
      <w:ins w:id="1165" w:author="Emma Bradshaw" w:date="2022-03-09T13:38:00Z">
        <w:r w:rsidR="00A57ADB" w:rsidRPr="00A57ADB">
          <w:rPr>
            <w:highlight w:val="cyan"/>
            <w:rPrChange w:id="1166" w:author="Emma Bradshaw" w:date="2022-03-09T13:39:00Z">
              <w:rPr/>
            </w:rPrChange>
          </w:rPr>
          <w:t>The results under RCP2.</w:t>
        </w:r>
      </w:ins>
      <w:ins w:id="1167" w:author="Emma Bradshaw" w:date="2022-03-09T13:39:00Z">
        <w:r w:rsidR="00A57ADB" w:rsidRPr="00A57ADB">
          <w:rPr>
            <w:highlight w:val="cyan"/>
            <w:rPrChange w:id="1168" w:author="Emma Bradshaw" w:date="2022-03-09T13:39:00Z">
              <w:rPr/>
            </w:rPrChange>
          </w:rPr>
          <w:t>6 and RCP</w:t>
        </w:r>
      </w:ins>
      <w:ins w:id="1169" w:author="Emma Bradshaw" w:date="2022-03-10T17:13:00Z">
        <w:r w:rsidR="00184B41">
          <w:rPr>
            <w:highlight w:val="cyan"/>
          </w:rPr>
          <w:t>7.0</w:t>
        </w:r>
      </w:ins>
      <w:ins w:id="1170" w:author="Emma Bradshaw" w:date="2022-03-09T13:39:00Z">
        <w:r w:rsidR="00A57ADB" w:rsidRPr="00A57ADB">
          <w:rPr>
            <w:highlight w:val="cyan"/>
            <w:rPrChange w:id="1171" w:author="Emma Bradshaw" w:date="2022-03-09T13:39:00Z">
              <w:rPr/>
            </w:rPrChange>
          </w:rPr>
          <w:t xml:space="preserve"> are…</w:t>
        </w:r>
      </w:ins>
    </w:p>
    <w:p w14:paraId="673699AB" w14:textId="77777777" w:rsidR="004C2B0E" w:rsidRDefault="004C2B0E" w:rsidP="00F712BE">
      <w:pPr>
        <w:spacing w:line="480" w:lineRule="auto"/>
        <w:jc w:val="both"/>
      </w:pPr>
    </w:p>
    <w:p w14:paraId="0BFC6A7A" w14:textId="07F38C84" w:rsidR="004C2B0E" w:rsidRDefault="004C2B0E" w:rsidP="00F712BE">
      <w:pPr>
        <w:spacing w:line="480" w:lineRule="auto"/>
        <w:jc w:val="both"/>
      </w:pPr>
      <w:commentRangeStart w:id="1172"/>
      <w:r>
        <w:rPr>
          <w:noProof/>
        </w:rPr>
        <w:lastRenderedPageBreak/>
        <w:drawing>
          <wp:inline distT="0" distB="0" distL="0" distR="0" wp14:anchorId="1B26A557" wp14:editId="060AD4D6">
            <wp:extent cx="6552360" cy="3151573"/>
            <wp:effectExtent l="0" t="0" r="127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72820" cy="3161414"/>
                    </a:xfrm>
                    <a:prstGeom prst="rect">
                      <a:avLst/>
                    </a:prstGeom>
                  </pic:spPr>
                </pic:pic>
              </a:graphicData>
            </a:graphic>
          </wp:inline>
        </w:drawing>
      </w:r>
      <w:commentRangeEnd w:id="1172"/>
      <w:r w:rsidR="00BA1614">
        <w:rPr>
          <w:rStyle w:val="CommentReference"/>
          <w:rFonts w:asciiTheme="minorHAnsi" w:eastAsiaTheme="minorHAnsi" w:hAnsiTheme="minorHAnsi" w:cstheme="minorBidi"/>
          <w:lang w:val="fr-CA"/>
        </w:rPr>
        <w:commentReference w:id="1172"/>
      </w:r>
    </w:p>
    <w:p w14:paraId="66316306" w14:textId="4F603D8D" w:rsidR="004C2B0E" w:rsidRDefault="00F324EE">
      <w:pPr>
        <w:pStyle w:val="Caption"/>
        <w:jc w:val="both"/>
        <w:rPr>
          <w:i w:val="0"/>
          <w:iCs w:val="0"/>
          <w:color w:val="auto"/>
          <w:sz w:val="24"/>
          <w:szCs w:val="24"/>
        </w:rPr>
      </w:pPr>
      <w:bookmarkStart w:id="1173" w:name="_Toc68795177"/>
      <w:r w:rsidRPr="00F324EE">
        <w:rPr>
          <w:i w:val="0"/>
          <w:iCs w:val="0"/>
          <w:color w:val="auto"/>
          <w:sz w:val="24"/>
          <w:szCs w:val="24"/>
        </w:rPr>
        <w:t xml:space="preserve">Figure </w:t>
      </w:r>
      <w:ins w:id="1174" w:author="Emma Bradshaw" w:date="2022-03-11T14:26:00Z">
        <w:r w:rsidR="007A7337">
          <w:rPr>
            <w:i w:val="0"/>
            <w:iCs w:val="0"/>
            <w:color w:val="auto"/>
            <w:sz w:val="24"/>
            <w:szCs w:val="24"/>
          </w:rPr>
          <w:t>9</w:t>
        </w:r>
      </w:ins>
      <w:del w:id="1175" w:author="Emma Bradshaw" w:date="2022-03-11T14:26:00Z">
        <w:r w:rsidR="00D23296" w:rsidDel="007A7337">
          <w:rPr>
            <w:i w:val="0"/>
            <w:iCs w:val="0"/>
            <w:color w:val="auto"/>
            <w:sz w:val="24"/>
            <w:szCs w:val="24"/>
          </w:rPr>
          <w:delText>11</w:delText>
        </w:r>
      </w:del>
      <w:r w:rsidRPr="00F324EE">
        <w:rPr>
          <w:i w:val="0"/>
          <w:iCs w:val="0"/>
          <w:color w:val="auto"/>
          <w:sz w:val="24"/>
          <w:szCs w:val="24"/>
        </w:rPr>
        <w:t xml:space="preserve"> Map of the </w:t>
      </w:r>
      <w:r w:rsidR="006A0518">
        <w:rPr>
          <w:i w:val="0"/>
          <w:iCs w:val="0"/>
          <w:color w:val="auto"/>
          <w:sz w:val="24"/>
          <w:szCs w:val="24"/>
        </w:rPr>
        <w:t xml:space="preserve">projected </w:t>
      </w:r>
      <w:r w:rsidRPr="00F324EE">
        <w:rPr>
          <w:i w:val="0"/>
          <w:iCs w:val="0"/>
          <w:color w:val="auto"/>
          <w:sz w:val="24"/>
          <w:szCs w:val="24"/>
        </w:rPr>
        <w:t>global distribution of coral reefs, shown in green, in 2090-2100</w:t>
      </w:r>
      <w:r w:rsidR="008404E8">
        <w:rPr>
          <w:i w:val="0"/>
          <w:iCs w:val="0"/>
          <w:color w:val="auto"/>
          <w:sz w:val="24"/>
          <w:szCs w:val="24"/>
        </w:rPr>
        <w:t xml:space="preserve"> (UNEP-WCMC et al. 20</w:t>
      </w:r>
      <w:r w:rsidR="00A827C2">
        <w:rPr>
          <w:i w:val="0"/>
          <w:iCs w:val="0"/>
          <w:color w:val="auto"/>
          <w:sz w:val="24"/>
          <w:szCs w:val="24"/>
        </w:rPr>
        <w:t>21</w:t>
      </w:r>
      <w:r w:rsidR="008404E8">
        <w:rPr>
          <w:i w:val="0"/>
          <w:iCs w:val="0"/>
          <w:color w:val="auto"/>
          <w:sz w:val="24"/>
          <w:szCs w:val="24"/>
        </w:rPr>
        <w:t>).</w:t>
      </w:r>
      <w:bookmarkEnd w:id="1173"/>
      <w:r w:rsidR="008404E8">
        <w:rPr>
          <w:i w:val="0"/>
          <w:iCs w:val="0"/>
          <w:color w:val="auto"/>
          <w:sz w:val="24"/>
          <w:szCs w:val="24"/>
        </w:rPr>
        <w:t xml:space="preserve"> </w:t>
      </w:r>
    </w:p>
    <w:p w14:paraId="1EFE9CF8" w14:textId="77777777" w:rsidR="00294E36" w:rsidRPr="00294E36" w:rsidRDefault="00294E36" w:rsidP="001D7170"/>
    <w:p w14:paraId="308CF3A7" w14:textId="5C4BC746" w:rsidR="00F712BE" w:rsidDel="00BA1614" w:rsidRDefault="00F712BE" w:rsidP="008E319C">
      <w:pPr>
        <w:pStyle w:val="Heading2"/>
        <w:rPr>
          <w:del w:id="1176" w:author="Derek Tittensor" w:date="2022-03-23T22:45:00Z"/>
          <w:rFonts w:ascii="Times New Roman" w:hAnsi="Times New Roman" w:cs="Times New Roman"/>
          <w:i/>
          <w:iCs/>
          <w:color w:val="auto"/>
          <w:sz w:val="24"/>
          <w:szCs w:val="24"/>
        </w:rPr>
      </w:pPr>
      <w:bookmarkStart w:id="1177" w:name="_Toc68797685"/>
      <w:del w:id="1178" w:author="Derek Tittensor" w:date="2022-03-23T22:45:00Z">
        <w:r w:rsidRPr="001D7170" w:rsidDel="00BA1614">
          <w:rPr>
            <w:rFonts w:ascii="Times New Roman" w:hAnsi="Times New Roman" w:cs="Times New Roman"/>
            <w:i/>
            <w:iCs/>
            <w:color w:val="auto"/>
            <w:sz w:val="24"/>
            <w:szCs w:val="24"/>
          </w:rPr>
          <w:delText>Current MPA network</w:delText>
        </w:r>
        <w:bookmarkEnd w:id="1177"/>
      </w:del>
    </w:p>
    <w:p w14:paraId="427BC647" w14:textId="6228AD0E" w:rsidR="00476585" w:rsidRPr="00BB191D" w:rsidDel="00BA1614" w:rsidRDefault="00476585" w:rsidP="001D7170">
      <w:pPr>
        <w:rPr>
          <w:del w:id="1179" w:author="Derek Tittensor" w:date="2022-03-23T22:45:00Z"/>
        </w:rPr>
      </w:pPr>
    </w:p>
    <w:p w14:paraId="7EA062F6" w14:textId="47541616" w:rsidR="005022E4" w:rsidDel="00BA1614" w:rsidRDefault="00F712BE" w:rsidP="005022E4">
      <w:pPr>
        <w:spacing w:line="480" w:lineRule="auto"/>
        <w:ind w:firstLine="720"/>
        <w:jc w:val="both"/>
        <w:rPr>
          <w:del w:id="1180" w:author="Derek Tittensor" w:date="2022-03-23T22:45:00Z"/>
        </w:rPr>
      </w:pPr>
      <w:del w:id="1181" w:author="Derek Tittensor" w:date="2022-03-23T22:45:00Z">
        <w:r w:rsidDel="00BA1614">
          <w:delText xml:space="preserve">The global </w:delText>
        </w:r>
        <w:r w:rsidRPr="001C4CB5" w:rsidDel="00BA1614">
          <w:delText xml:space="preserve">MPA network </w:delText>
        </w:r>
        <w:r w:rsidDel="00BA1614">
          <w:delText>in the IUCN</w:delText>
        </w:r>
        <w:r w:rsidR="00147DD4" w:rsidDel="00BA1614">
          <w:delText xml:space="preserve"> </w:delText>
        </w:r>
        <w:r w:rsidDel="00BA1614">
          <w:delText xml:space="preserve">WDPA database had a total area of </w:delText>
        </w:r>
        <w:r w:rsidRPr="001C4CB5" w:rsidDel="00BA1614">
          <w:delText>14,962,607.7km</w:delText>
        </w:r>
        <w:r w:rsidRPr="001C4CB5" w:rsidDel="00BA1614">
          <w:rPr>
            <w:vertAlign w:val="superscript"/>
          </w:rPr>
          <w:delText>2</w:delText>
        </w:r>
        <w:r w:rsidRPr="001C4CB5" w:rsidDel="00BA1614">
          <w:delText xml:space="preserve"> </w:delText>
        </w:r>
        <w:r w:rsidDel="00BA1614">
          <w:delText>as of February 202</w:delText>
        </w:r>
      </w:del>
      <w:ins w:id="1182" w:author="Emma Bradshaw" w:date="2022-03-08T20:29:00Z">
        <w:del w:id="1183" w:author="Derek Tittensor" w:date="2022-03-23T22:45:00Z">
          <w:r w:rsidR="0082463A" w:rsidDel="00BA1614">
            <w:delText>2</w:delText>
          </w:r>
        </w:del>
      </w:ins>
      <w:del w:id="1184" w:author="Derek Tittensor" w:date="2022-03-23T22:45:00Z">
        <w:r w:rsidDel="00BA1614">
          <w:delText>1</w:delText>
        </w:r>
        <w:r w:rsidR="001036D8" w:rsidDel="00BA1614">
          <w:delText xml:space="preserve">  (UNEP-WCMC and IUCN 2021)</w:delText>
        </w:r>
        <w:r w:rsidRPr="001C4CB5" w:rsidDel="00BA1614">
          <w:delText xml:space="preserve">. </w:delText>
        </w:r>
        <w:bookmarkStart w:id="1185" w:name="_Toc68797686"/>
      </w:del>
    </w:p>
    <w:p w14:paraId="55720ABB" w14:textId="7FE02CD2" w:rsidR="005022E4" w:rsidDel="00BA1614" w:rsidRDefault="005022E4" w:rsidP="005022E4">
      <w:pPr>
        <w:spacing w:line="480" w:lineRule="auto"/>
        <w:jc w:val="both"/>
        <w:rPr>
          <w:del w:id="1186" w:author="Derek Tittensor" w:date="2022-03-23T22:45:00Z"/>
        </w:rPr>
      </w:pPr>
    </w:p>
    <w:p w14:paraId="4B3F759D" w14:textId="56246488" w:rsidR="005022E4" w:rsidDel="00BA1614" w:rsidRDefault="005022E4" w:rsidP="005022E4">
      <w:pPr>
        <w:spacing w:line="480" w:lineRule="auto"/>
        <w:jc w:val="both"/>
        <w:rPr>
          <w:del w:id="1187" w:author="Derek Tittensor" w:date="2022-03-23T22:45:00Z"/>
        </w:rPr>
      </w:pPr>
    </w:p>
    <w:p w14:paraId="4A1D701C" w14:textId="4D319324" w:rsidR="005022E4" w:rsidDel="00BA1614" w:rsidRDefault="005022E4" w:rsidP="005022E4">
      <w:pPr>
        <w:spacing w:line="480" w:lineRule="auto"/>
        <w:jc w:val="both"/>
        <w:rPr>
          <w:del w:id="1188" w:author="Derek Tittensor" w:date="2022-03-23T22:45:00Z"/>
        </w:rPr>
      </w:pPr>
    </w:p>
    <w:p w14:paraId="77E16D95" w14:textId="01E6AED6" w:rsidR="005022E4" w:rsidDel="00BA1614" w:rsidRDefault="005022E4" w:rsidP="005022E4">
      <w:pPr>
        <w:spacing w:line="480" w:lineRule="auto"/>
        <w:jc w:val="both"/>
        <w:rPr>
          <w:del w:id="1189" w:author="Derek Tittensor" w:date="2022-03-23T22:45:00Z"/>
        </w:rPr>
      </w:pPr>
    </w:p>
    <w:p w14:paraId="148B76E4" w14:textId="09CE0AA8" w:rsidR="005022E4" w:rsidDel="00BA1614" w:rsidRDefault="005022E4" w:rsidP="005022E4">
      <w:pPr>
        <w:spacing w:line="480" w:lineRule="auto"/>
        <w:jc w:val="both"/>
        <w:rPr>
          <w:del w:id="1190" w:author="Derek Tittensor" w:date="2022-03-23T22:45:00Z"/>
        </w:rPr>
      </w:pPr>
    </w:p>
    <w:p w14:paraId="1D41F781" w14:textId="407B8A61" w:rsidR="005022E4" w:rsidDel="00BA1614" w:rsidRDefault="005022E4" w:rsidP="005022E4">
      <w:pPr>
        <w:spacing w:line="480" w:lineRule="auto"/>
        <w:jc w:val="both"/>
        <w:rPr>
          <w:del w:id="1191" w:author="Derek Tittensor" w:date="2022-03-23T22:45:00Z"/>
        </w:rPr>
      </w:pPr>
    </w:p>
    <w:p w14:paraId="2D1B2661" w14:textId="5E787050" w:rsidR="005022E4" w:rsidDel="00BA1614" w:rsidRDefault="005022E4" w:rsidP="005022E4">
      <w:pPr>
        <w:spacing w:line="480" w:lineRule="auto"/>
        <w:jc w:val="both"/>
        <w:rPr>
          <w:del w:id="1192" w:author="Derek Tittensor" w:date="2022-03-23T22:45:00Z"/>
        </w:rPr>
      </w:pPr>
    </w:p>
    <w:p w14:paraId="27DC113D" w14:textId="4D7989C0" w:rsidR="005022E4" w:rsidDel="00BA1614" w:rsidRDefault="005022E4" w:rsidP="005022E4">
      <w:pPr>
        <w:spacing w:line="480" w:lineRule="auto"/>
        <w:jc w:val="both"/>
        <w:rPr>
          <w:del w:id="1193" w:author="Derek Tittensor" w:date="2022-03-23T22:45:00Z"/>
        </w:rPr>
      </w:pPr>
    </w:p>
    <w:p w14:paraId="4279D432" w14:textId="4AA658AD" w:rsidR="005022E4" w:rsidDel="00BA1614" w:rsidRDefault="005022E4" w:rsidP="005022E4">
      <w:pPr>
        <w:spacing w:line="480" w:lineRule="auto"/>
        <w:jc w:val="both"/>
        <w:rPr>
          <w:del w:id="1194" w:author="Derek Tittensor" w:date="2022-03-23T22:45:00Z"/>
        </w:rPr>
      </w:pPr>
    </w:p>
    <w:p w14:paraId="30E425E4" w14:textId="660B0810" w:rsidR="002073B9" w:rsidRPr="001D7170" w:rsidRDefault="005022E4" w:rsidP="001D7170">
      <w:pPr>
        <w:spacing w:line="480" w:lineRule="auto"/>
        <w:jc w:val="both"/>
      </w:pPr>
      <w:r w:rsidRPr="00767248">
        <w:rPr>
          <w:i/>
          <w:iCs/>
        </w:rPr>
        <w:t xml:space="preserve">Coral reefs </w:t>
      </w:r>
      <w:r w:rsidR="00F712BE" w:rsidRPr="00767248">
        <w:rPr>
          <w:i/>
          <w:iCs/>
        </w:rPr>
        <w:t>within MPAs</w:t>
      </w:r>
      <w:bookmarkEnd w:id="1185"/>
      <w:ins w:id="1195" w:author="Emma Bradshaw" w:date="2022-03-09T14:35:00Z">
        <w:r w:rsidR="00DE31BC" w:rsidRPr="00767248">
          <w:rPr>
            <w:i/>
            <w:iCs/>
          </w:rPr>
          <w:t xml:space="preserve"> under IPSL-CM6A-LR</w:t>
        </w:r>
      </w:ins>
    </w:p>
    <w:p w14:paraId="3CCC01F4" w14:textId="3DA37240" w:rsidR="00F712BE" w:rsidRDefault="00B74B5B">
      <w:pPr>
        <w:spacing w:line="480" w:lineRule="auto"/>
        <w:ind w:firstLine="720"/>
        <w:jc w:val="both"/>
        <w:rPr>
          <w:ins w:id="1196" w:author="Derek Tittensor" w:date="2022-03-23T22:49:00Z"/>
        </w:rPr>
      </w:pPr>
      <w:r>
        <w:rPr>
          <w:noProof/>
        </w:rPr>
        <w:lastRenderedPageBreak/>
        <w:drawing>
          <wp:anchor distT="0" distB="0" distL="114300" distR="114300" simplePos="0" relativeHeight="251661312" behindDoc="0" locked="0" layoutInCell="1" allowOverlap="1" wp14:anchorId="4734F5CD" wp14:editId="73B83645">
            <wp:simplePos x="0" y="0"/>
            <wp:positionH relativeFrom="column">
              <wp:posOffset>61595</wp:posOffset>
            </wp:positionH>
            <wp:positionV relativeFrom="paragraph">
              <wp:posOffset>3152775</wp:posOffset>
            </wp:positionV>
            <wp:extent cx="6045200" cy="3502660"/>
            <wp:effectExtent l="0" t="0" r="0" b="2540"/>
            <wp:wrapThrough wrapText="bothSides">
              <wp:wrapPolygon edited="0">
                <wp:start x="0" y="0"/>
                <wp:lineTo x="0" y="21537"/>
                <wp:lineTo x="21555" y="21537"/>
                <wp:lineTo x="21555" y="0"/>
                <wp:lineTo x="0" y="0"/>
              </wp:wrapPolygon>
            </wp:wrapThrough>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45200" cy="3502660"/>
                    </a:xfrm>
                    <a:prstGeom prst="rect">
                      <a:avLst/>
                    </a:prstGeom>
                  </pic:spPr>
                </pic:pic>
              </a:graphicData>
            </a:graphic>
            <wp14:sizeRelH relativeFrom="page">
              <wp14:pctWidth>0</wp14:pctWidth>
            </wp14:sizeRelH>
            <wp14:sizeRelV relativeFrom="page">
              <wp14:pctHeight>0</wp14:pctHeight>
            </wp14:sizeRelV>
          </wp:anchor>
        </w:drawing>
      </w:r>
      <w:r w:rsidR="00A4608C">
        <w:t xml:space="preserve">Of the total area </w:t>
      </w:r>
      <w:r w:rsidR="00144676">
        <w:t>(</w:t>
      </w:r>
      <w:commentRangeStart w:id="1197"/>
      <w:r w:rsidR="00144676">
        <w:t>1</w:t>
      </w:r>
      <w:ins w:id="1198" w:author="Derek Tittensor" w:date="2022-03-23T22:46:00Z">
        <w:r w:rsidR="00BA1614">
          <w:t>.</w:t>
        </w:r>
      </w:ins>
      <w:del w:id="1199" w:author="Derek Tittensor" w:date="2022-03-23T22:46:00Z">
        <w:r w:rsidR="00144676" w:rsidDel="00BA1614">
          <w:delText>,</w:delText>
        </w:r>
      </w:del>
      <w:r w:rsidR="00144676">
        <w:t>460</w:t>
      </w:r>
      <w:del w:id="1200" w:author="Derek Tittensor" w:date="2022-03-23T22:46:00Z">
        <w:r w:rsidR="00144676" w:rsidDel="00BA1614">
          <w:delText>,313.3</w:delText>
        </w:r>
      </w:del>
      <w:ins w:id="1201" w:author="Derek Tittensor" w:date="2022-03-23T22:46:00Z">
        <w:r w:rsidR="00BA1614">
          <w:t xml:space="preserve"> million</w:t>
        </w:r>
      </w:ins>
      <w:r w:rsidR="007644EE">
        <w:t xml:space="preserve"> </w:t>
      </w:r>
      <w:r w:rsidR="007644EE" w:rsidRPr="007644EE">
        <w:t>km</w:t>
      </w:r>
      <w:r w:rsidR="007644EE" w:rsidRPr="001D7170">
        <w:rPr>
          <w:vertAlign w:val="superscript"/>
        </w:rPr>
        <w:t>2</w:t>
      </w:r>
      <w:commentRangeEnd w:id="1197"/>
      <w:r w:rsidR="00856351">
        <w:rPr>
          <w:rStyle w:val="CommentReference"/>
          <w:rFonts w:asciiTheme="minorHAnsi" w:eastAsiaTheme="minorHAnsi" w:hAnsiTheme="minorHAnsi" w:cstheme="minorBidi"/>
          <w:lang w:val="fr-CA"/>
        </w:rPr>
        <w:commentReference w:id="1197"/>
      </w:r>
      <w:r w:rsidR="007644EE">
        <w:t xml:space="preserve">) of </w:t>
      </w:r>
      <w:r w:rsidR="00A4608C">
        <w:t>present-day coral reefs</w:t>
      </w:r>
      <w:ins w:id="1202" w:author="Derek Tittensor" w:date="2022-03-23T22:48:00Z">
        <w:r w:rsidR="00856351">
          <w:t>, approximately 735,000</w:t>
        </w:r>
        <w:r w:rsidR="00856351" w:rsidRPr="00856351">
          <w:t xml:space="preserve"> </w:t>
        </w:r>
        <w:r w:rsidR="00856351" w:rsidRPr="00922560">
          <w:t>km</w:t>
        </w:r>
        <w:r w:rsidR="00856351" w:rsidRPr="00922560">
          <w:rPr>
            <w:vertAlign w:val="superscript"/>
          </w:rPr>
          <w:t>2</w:t>
        </w:r>
        <w:r w:rsidR="00856351" w:rsidRPr="00922560">
          <w:t xml:space="preserve"> </w:t>
        </w:r>
        <w:r w:rsidR="00856351">
          <w:t>(~50.4%) are found with the</w:t>
        </w:r>
      </w:ins>
      <w:ins w:id="1203" w:author="Derek Tittensor" w:date="2022-03-23T22:49:00Z">
        <w:r w:rsidR="00856351">
          <w:t xml:space="preserve"> global </w:t>
        </w:r>
      </w:ins>
      <w:del w:id="1204" w:author="Derek Tittensor" w:date="2022-03-23T22:49:00Z">
        <w:r w:rsidR="00A4608C" w:rsidDel="00856351">
          <w:delText xml:space="preserve"> </w:delText>
        </w:r>
        <w:r w:rsidR="00F712BE" w:rsidRPr="00922560" w:rsidDel="00856351">
          <w:delText xml:space="preserve">covered by </w:delText>
        </w:r>
      </w:del>
      <w:r w:rsidR="00F712BE" w:rsidRPr="00922560">
        <w:t>MPA</w:t>
      </w:r>
      <w:ins w:id="1205" w:author="Derek Tittensor" w:date="2022-03-23T22:46:00Z">
        <w:r w:rsidR="00856351">
          <w:t xml:space="preserve"> network (&gt;14</w:t>
        </w:r>
      </w:ins>
      <w:ins w:id="1206" w:author="Derek Tittensor" w:date="2022-03-23T22:47:00Z">
        <w:r w:rsidR="00856351">
          <w:t>.X</w:t>
        </w:r>
      </w:ins>
      <w:ins w:id="1207" w:author="Derek Tittensor" w:date="2022-03-23T22:46:00Z">
        <w:r w:rsidR="00856351">
          <w:t xml:space="preserve"> million km</w:t>
        </w:r>
        <w:r w:rsidR="00856351" w:rsidRPr="001D7170">
          <w:rPr>
            <w:vertAlign w:val="superscript"/>
          </w:rPr>
          <w:t>2</w:t>
        </w:r>
        <w:r w:rsidR="00856351">
          <w:t>)</w:t>
        </w:r>
      </w:ins>
      <w:ins w:id="1208" w:author="Derek Tittensor" w:date="2022-03-23T22:49:00Z">
        <w:r w:rsidR="00856351">
          <w:t>. M</w:t>
        </w:r>
      </w:ins>
      <w:del w:id="1209" w:author="Derek Tittensor" w:date="2022-03-23T22:46:00Z">
        <w:r w:rsidR="00F712BE" w:rsidRPr="00922560" w:rsidDel="00856351">
          <w:delText>s</w:delText>
        </w:r>
      </w:del>
      <w:del w:id="1210" w:author="Derek Tittensor" w:date="2022-03-23T22:49:00Z">
        <w:r w:rsidR="00F712BE" w:rsidDel="00856351">
          <w:delText>,</w:delText>
        </w:r>
        <w:r w:rsidR="00F712BE" w:rsidRPr="00922560" w:rsidDel="00856351">
          <w:delText xml:space="preserve"> m</w:delText>
        </w:r>
      </w:del>
      <w:r w:rsidR="00F712BE" w:rsidRPr="00922560">
        <w:t>ost were in category VI – protected areas with sustainable use of natural resources (Fig 1</w:t>
      </w:r>
      <w:ins w:id="1211" w:author="Emma Bradshaw" w:date="2022-03-11T14:26:00Z">
        <w:r w:rsidR="00414CF2">
          <w:t>0</w:t>
        </w:r>
      </w:ins>
      <w:del w:id="1212" w:author="Emma Bradshaw" w:date="2022-03-11T14:26:00Z">
        <w:r w:rsidR="00DE021D" w:rsidDel="00414CF2">
          <w:delText>2</w:delText>
        </w:r>
      </w:del>
      <w:r w:rsidR="00F712BE" w:rsidRPr="00922560">
        <w:t xml:space="preserve">). Category VI represented a total area of </w:t>
      </w:r>
      <w:commentRangeStart w:id="1213"/>
      <w:r w:rsidR="00F712BE" w:rsidRPr="00922560">
        <w:t>289</w:t>
      </w:r>
      <w:r w:rsidR="00F82F89">
        <w:t>,</w:t>
      </w:r>
      <w:r w:rsidR="00F712BE" w:rsidRPr="00922560">
        <w:t>621</w:t>
      </w:r>
      <w:r w:rsidR="00F82F89">
        <w:t>.</w:t>
      </w:r>
      <w:r w:rsidR="00F712BE" w:rsidRPr="00922560">
        <w:t>5</w:t>
      </w:r>
      <w:commentRangeEnd w:id="1213"/>
      <w:r w:rsidR="00856351">
        <w:rPr>
          <w:rStyle w:val="CommentReference"/>
          <w:rFonts w:asciiTheme="minorHAnsi" w:eastAsiaTheme="minorHAnsi" w:hAnsiTheme="minorHAnsi" w:cstheme="minorBidi"/>
          <w:lang w:val="fr-CA"/>
        </w:rPr>
        <w:commentReference w:id="1213"/>
      </w:r>
      <w:r w:rsidR="00F712BE" w:rsidRPr="00922560">
        <w:t>km</w:t>
      </w:r>
      <w:r w:rsidR="00F712BE" w:rsidRPr="00922560">
        <w:rPr>
          <w:vertAlign w:val="superscript"/>
        </w:rPr>
        <w:t>2</w:t>
      </w:r>
      <w:r w:rsidR="00010199">
        <w:t xml:space="preserve"> of reefs (</w:t>
      </w:r>
      <w:r w:rsidR="00F712BE" w:rsidRPr="001D7170">
        <w:t>39</w:t>
      </w:r>
      <w:r w:rsidR="00F712BE" w:rsidRPr="00236981">
        <w:t>% of total reef area within MPAs)</w:t>
      </w:r>
      <w:r w:rsidR="00F712BE">
        <w:t xml:space="preserve"> </w:t>
      </w:r>
      <w:r w:rsidR="00F712BE" w:rsidRPr="00922560">
        <w:t>of reefs, while national parks (II) represented a total area of 247</w:t>
      </w:r>
      <w:r w:rsidR="00D3226C">
        <w:t>,</w:t>
      </w:r>
      <w:r w:rsidR="00F712BE" w:rsidRPr="00922560">
        <w:t>154</w:t>
      </w:r>
      <w:r w:rsidR="00D3226C">
        <w:t>.</w:t>
      </w:r>
      <w:r w:rsidR="00F712BE" w:rsidRPr="00922560">
        <w:t>9km</w:t>
      </w:r>
      <w:r w:rsidR="00F712BE" w:rsidRPr="00922560">
        <w:rPr>
          <w:vertAlign w:val="superscript"/>
        </w:rPr>
        <w:t>2</w:t>
      </w:r>
      <w:r w:rsidR="00F712BE">
        <w:t xml:space="preserve">. </w:t>
      </w:r>
      <w:del w:id="1214" w:author="Derek Tittensor" w:date="2022-03-23T22:48:00Z">
        <w:r w:rsidR="00F712BE" w:rsidDel="00856351">
          <w:delText xml:space="preserve">Continuing in descending order, </w:delText>
        </w:r>
        <w:r w:rsidR="00F712BE" w:rsidRPr="00922560" w:rsidDel="00856351">
          <w:delText>h</w:delText>
        </w:r>
      </w:del>
      <w:ins w:id="1215" w:author="Derek Tittensor" w:date="2022-03-23T22:48:00Z">
        <w:r w:rsidR="00856351">
          <w:t>H</w:t>
        </w:r>
      </w:ins>
      <w:r w:rsidR="00F712BE" w:rsidRPr="00922560">
        <w:t>abitat/species management area</w:t>
      </w:r>
      <w:r w:rsidR="009F40EC">
        <w:t>s</w:t>
      </w:r>
      <w:r w:rsidR="00F712BE" w:rsidRPr="00922560">
        <w:t xml:space="preserve"> (IV), strict nature reserve</w:t>
      </w:r>
      <w:r w:rsidR="009F40EC">
        <w:t>s</w:t>
      </w:r>
      <w:r w:rsidR="00F712BE" w:rsidRPr="00922560">
        <w:t xml:space="preserve"> (</w:t>
      </w:r>
      <w:proofErr w:type="spellStart"/>
      <w:r w:rsidR="00F712BE" w:rsidRPr="00922560">
        <w:t>Ia</w:t>
      </w:r>
      <w:proofErr w:type="spellEnd"/>
      <w:r w:rsidR="00F712BE" w:rsidRPr="00922560">
        <w:t>), protected seascape/landscape</w:t>
      </w:r>
      <w:r w:rsidR="009F40EC">
        <w:t>s</w:t>
      </w:r>
      <w:r w:rsidR="00F712BE" w:rsidRPr="00922560">
        <w:t xml:space="preserve"> (V), wilderness area</w:t>
      </w:r>
      <w:r w:rsidR="009F40EC">
        <w:t>s</w:t>
      </w:r>
      <w:r w:rsidR="00F712BE" w:rsidRPr="00922560">
        <w:t xml:space="preserve"> (</w:t>
      </w:r>
      <w:proofErr w:type="spellStart"/>
      <w:r w:rsidR="00F712BE" w:rsidRPr="00922560">
        <w:t>Ib</w:t>
      </w:r>
      <w:proofErr w:type="spellEnd"/>
      <w:r w:rsidR="00F712BE" w:rsidRPr="00922560">
        <w:t>) and natural monument/feature</w:t>
      </w:r>
      <w:r w:rsidR="009F40EC">
        <w:t>s</w:t>
      </w:r>
      <w:r w:rsidR="00F712BE" w:rsidRPr="00922560">
        <w:t xml:space="preserve"> (III) represented a total area </w:t>
      </w:r>
      <w:commentRangeStart w:id="1216"/>
      <w:r w:rsidR="00F712BE" w:rsidRPr="00922560">
        <w:t>of 94</w:t>
      </w:r>
      <w:r w:rsidR="002A3932">
        <w:t>,</w:t>
      </w:r>
      <w:r w:rsidR="00F712BE" w:rsidRPr="00922560">
        <w:t>431</w:t>
      </w:r>
      <w:r w:rsidR="002A3932">
        <w:t>.</w:t>
      </w:r>
      <w:r w:rsidR="00F712BE" w:rsidRPr="00922560">
        <w:t>82km</w:t>
      </w:r>
      <w:r w:rsidR="00F712BE" w:rsidRPr="00922560">
        <w:rPr>
          <w:vertAlign w:val="superscript"/>
        </w:rPr>
        <w:t>2</w:t>
      </w:r>
      <w:r w:rsidR="00F712BE" w:rsidRPr="00922560">
        <w:t>, 61</w:t>
      </w:r>
      <w:r w:rsidR="009E4A56">
        <w:t>,</w:t>
      </w:r>
      <w:r w:rsidR="00F712BE" w:rsidRPr="00922560">
        <w:t>463</w:t>
      </w:r>
      <w:r w:rsidR="009E4A56">
        <w:t>.</w:t>
      </w:r>
      <w:r w:rsidR="00F712BE" w:rsidRPr="00922560">
        <w:t>2km</w:t>
      </w:r>
      <w:r w:rsidR="00F712BE" w:rsidRPr="00922560">
        <w:rPr>
          <w:vertAlign w:val="superscript"/>
        </w:rPr>
        <w:t>2</w:t>
      </w:r>
      <w:r w:rsidR="00F712BE" w:rsidRPr="00922560">
        <w:t>, 29</w:t>
      </w:r>
      <w:r w:rsidR="004E5C78">
        <w:t>,</w:t>
      </w:r>
      <w:r w:rsidR="00F712BE" w:rsidRPr="00922560">
        <w:t>020</w:t>
      </w:r>
      <w:r w:rsidR="004E5C78">
        <w:t>.</w:t>
      </w:r>
      <w:r w:rsidR="00F712BE" w:rsidRPr="00922560">
        <w:t>69km</w:t>
      </w:r>
      <w:r w:rsidR="00F712BE" w:rsidRPr="00922560">
        <w:rPr>
          <w:vertAlign w:val="superscript"/>
        </w:rPr>
        <w:t>2</w:t>
      </w:r>
      <w:r w:rsidR="00F712BE" w:rsidRPr="00922560">
        <w:t>, 10</w:t>
      </w:r>
      <w:r w:rsidR="006E0A5E">
        <w:t>,</w:t>
      </w:r>
      <w:r w:rsidR="00F712BE" w:rsidRPr="00922560">
        <w:t>758</w:t>
      </w:r>
      <w:r w:rsidR="006E0A5E">
        <w:t>.</w:t>
      </w:r>
      <w:r w:rsidR="00F712BE" w:rsidRPr="00922560">
        <w:t>57km</w:t>
      </w:r>
      <w:r w:rsidR="00F712BE" w:rsidRPr="00922560">
        <w:rPr>
          <w:vertAlign w:val="superscript"/>
        </w:rPr>
        <w:t>2</w:t>
      </w:r>
      <w:r w:rsidR="00F712BE" w:rsidRPr="00922560">
        <w:t xml:space="preserve"> and 2</w:t>
      </w:r>
      <w:r w:rsidR="00E3579B">
        <w:t>,</w:t>
      </w:r>
      <w:r w:rsidR="00F712BE" w:rsidRPr="00922560">
        <w:t>954</w:t>
      </w:r>
      <w:r w:rsidR="00E3579B">
        <w:t>.</w:t>
      </w:r>
      <w:r w:rsidR="00F712BE" w:rsidRPr="00922560">
        <w:t>641km</w:t>
      </w:r>
      <w:r w:rsidR="00F712BE" w:rsidRPr="00922560">
        <w:rPr>
          <w:vertAlign w:val="superscript"/>
        </w:rPr>
        <w:t>2</w:t>
      </w:r>
      <w:r w:rsidR="00F712BE" w:rsidRPr="00922560">
        <w:t xml:space="preserve"> </w:t>
      </w:r>
      <w:commentRangeEnd w:id="1216"/>
      <w:r w:rsidR="00856351">
        <w:rPr>
          <w:rStyle w:val="CommentReference"/>
          <w:rFonts w:asciiTheme="minorHAnsi" w:eastAsiaTheme="minorHAnsi" w:hAnsiTheme="minorHAnsi" w:cstheme="minorBidi"/>
          <w:lang w:val="fr-CA"/>
        </w:rPr>
        <w:commentReference w:id="1216"/>
      </w:r>
      <w:r w:rsidR="00F712BE" w:rsidRPr="00922560">
        <w:t>of reefs respectively (Fig 1</w:t>
      </w:r>
      <w:ins w:id="1217" w:author="Emma Bradshaw" w:date="2022-03-11T14:26:00Z">
        <w:r w:rsidR="00414CF2">
          <w:t>0</w:t>
        </w:r>
      </w:ins>
      <w:del w:id="1218" w:author="Emma Bradshaw" w:date="2022-03-11T14:26:00Z">
        <w:r w:rsidR="00DE021D" w:rsidDel="00414CF2">
          <w:delText>2</w:delText>
        </w:r>
      </w:del>
      <w:r w:rsidR="00F712BE" w:rsidRPr="00922560">
        <w:t xml:space="preserve">). </w:t>
      </w:r>
      <w:del w:id="1219" w:author="Derek Tittensor" w:date="2022-03-23T22:49:00Z">
        <w:r w:rsidR="00F712BE" w:rsidRPr="00922560" w:rsidDel="00856351">
          <w:delText>In total, approximately 735</w:delText>
        </w:r>
        <w:r w:rsidR="00CA37D1" w:rsidDel="00856351">
          <w:delText>,405</w:delText>
        </w:r>
        <w:r w:rsidR="00F712BE" w:rsidRPr="00922560" w:rsidDel="00856351">
          <w:delText>km</w:delText>
        </w:r>
        <w:r w:rsidR="00F712BE" w:rsidRPr="00922560" w:rsidDel="00856351">
          <w:rPr>
            <w:vertAlign w:val="superscript"/>
          </w:rPr>
          <w:delText>2</w:delText>
        </w:r>
        <w:r w:rsidR="00F712BE" w:rsidRPr="00922560" w:rsidDel="00856351">
          <w:delText xml:space="preserve"> of reefs were </w:delText>
        </w:r>
        <w:r w:rsidR="003D7968" w:rsidDel="00856351">
          <w:delText xml:space="preserve">found within </w:delText>
        </w:r>
        <w:r w:rsidR="00F712BE" w:rsidRPr="00BB191D" w:rsidDel="00856351">
          <w:delText>MPAs (</w:delText>
        </w:r>
        <w:r w:rsidR="00F712BE" w:rsidRPr="001D7170" w:rsidDel="00856351">
          <w:delText>~50.4</w:delText>
        </w:r>
        <w:r w:rsidR="00F712BE" w:rsidRPr="00BB191D" w:rsidDel="00856351">
          <w:delText>% of total reef habitat area)</w:delText>
        </w:r>
        <w:r w:rsidR="00F712BE" w:rsidRPr="001D7170" w:rsidDel="00856351">
          <w:delText xml:space="preserve"> </w:delText>
        </w:r>
        <w:r w:rsidR="00F712BE" w:rsidRPr="00C0133B" w:rsidDel="00856351">
          <w:delText>(Fig 1</w:delText>
        </w:r>
      </w:del>
      <w:ins w:id="1220" w:author="Emma Bradshaw" w:date="2022-03-11T14:26:00Z">
        <w:del w:id="1221" w:author="Derek Tittensor" w:date="2022-03-23T22:49:00Z">
          <w:r w:rsidR="00414CF2" w:rsidDel="00856351">
            <w:delText>0</w:delText>
          </w:r>
        </w:del>
      </w:ins>
      <w:del w:id="1222" w:author="Derek Tittensor" w:date="2022-03-23T22:49:00Z">
        <w:r w:rsidR="00DE021D" w:rsidDel="00856351">
          <w:delText>2</w:delText>
        </w:r>
        <w:r w:rsidR="00F712BE" w:rsidRPr="00922560" w:rsidDel="00856351">
          <w:delText xml:space="preserve">). </w:delText>
        </w:r>
      </w:del>
    </w:p>
    <w:p w14:paraId="4262DEFC" w14:textId="77777777" w:rsidR="00856351" w:rsidRDefault="00856351">
      <w:pPr>
        <w:spacing w:line="480" w:lineRule="auto"/>
        <w:ind w:firstLine="720"/>
        <w:jc w:val="both"/>
      </w:pPr>
    </w:p>
    <w:p w14:paraId="22F9B8A4" w14:textId="26F10320" w:rsidR="00A31C76" w:rsidRPr="00DB6FB9" w:rsidRDefault="00DB6FB9" w:rsidP="001D7170">
      <w:pPr>
        <w:pStyle w:val="Caption"/>
        <w:jc w:val="both"/>
      </w:pPr>
      <w:bookmarkStart w:id="1223" w:name="_Toc68795179"/>
      <w:r w:rsidRPr="00DB6FB9">
        <w:rPr>
          <w:i w:val="0"/>
          <w:iCs w:val="0"/>
          <w:color w:val="auto"/>
          <w:sz w:val="24"/>
          <w:szCs w:val="24"/>
        </w:rPr>
        <w:t xml:space="preserve">Figure </w:t>
      </w:r>
      <w:r w:rsidR="00607260">
        <w:rPr>
          <w:i w:val="0"/>
          <w:iCs w:val="0"/>
          <w:color w:val="auto"/>
          <w:sz w:val="24"/>
          <w:szCs w:val="24"/>
        </w:rPr>
        <w:t>1</w:t>
      </w:r>
      <w:ins w:id="1224" w:author="Emma Bradshaw" w:date="2022-03-11T14:26:00Z">
        <w:r w:rsidR="00414CF2">
          <w:rPr>
            <w:i w:val="0"/>
            <w:iCs w:val="0"/>
            <w:color w:val="auto"/>
            <w:sz w:val="24"/>
            <w:szCs w:val="24"/>
          </w:rPr>
          <w:t>0</w:t>
        </w:r>
      </w:ins>
      <w:del w:id="1225" w:author="Emma Bradshaw" w:date="2022-03-11T14:26:00Z">
        <w:r w:rsidR="00DE021D" w:rsidDel="00414CF2">
          <w:rPr>
            <w:i w:val="0"/>
            <w:iCs w:val="0"/>
            <w:color w:val="auto"/>
            <w:sz w:val="24"/>
            <w:szCs w:val="24"/>
          </w:rPr>
          <w:delText>2</w:delText>
        </w:r>
      </w:del>
      <w:r>
        <w:rPr>
          <w:i w:val="0"/>
          <w:iCs w:val="0"/>
          <w:color w:val="auto"/>
          <w:sz w:val="24"/>
          <w:szCs w:val="24"/>
        </w:rPr>
        <w:t xml:space="preserve"> </w:t>
      </w:r>
      <w:r w:rsidRPr="00DB6FB9">
        <w:rPr>
          <w:i w:val="0"/>
          <w:iCs w:val="0"/>
          <w:color w:val="auto"/>
          <w:sz w:val="24"/>
          <w:szCs w:val="24"/>
        </w:rPr>
        <w:t xml:space="preserve">Total area of </w:t>
      </w:r>
      <w:r w:rsidR="00DE021D">
        <w:rPr>
          <w:i w:val="0"/>
          <w:iCs w:val="0"/>
          <w:color w:val="auto"/>
          <w:sz w:val="24"/>
          <w:szCs w:val="24"/>
        </w:rPr>
        <w:t xml:space="preserve">present-day </w:t>
      </w:r>
      <w:r w:rsidRPr="00DB6FB9">
        <w:rPr>
          <w:i w:val="0"/>
          <w:iCs w:val="0"/>
          <w:color w:val="auto"/>
          <w:sz w:val="24"/>
          <w:szCs w:val="24"/>
        </w:rPr>
        <w:t>reefs (in km</w:t>
      </w:r>
      <w:r w:rsidR="00AD5D1D">
        <w:rPr>
          <w:i w:val="0"/>
          <w:iCs w:val="0"/>
          <w:color w:val="auto"/>
          <w:sz w:val="24"/>
          <w:szCs w:val="24"/>
          <w:vertAlign w:val="superscript"/>
        </w:rPr>
        <w:t>2</w:t>
      </w:r>
      <w:r w:rsidRPr="00DB6FB9">
        <w:rPr>
          <w:i w:val="0"/>
          <w:iCs w:val="0"/>
          <w:color w:val="auto"/>
          <w:sz w:val="24"/>
          <w:szCs w:val="24"/>
        </w:rPr>
        <w:t>) contained within MPAs, classified according to the IUCN Protected Area Categories, in 2000-2010</w:t>
      </w:r>
      <w:r w:rsidR="00A4450D">
        <w:rPr>
          <w:i w:val="0"/>
          <w:iCs w:val="0"/>
          <w:color w:val="auto"/>
          <w:sz w:val="24"/>
          <w:szCs w:val="24"/>
        </w:rPr>
        <w:t xml:space="preserve"> (UNEP-WCMC et al. 20</w:t>
      </w:r>
      <w:r w:rsidR="006E598B">
        <w:rPr>
          <w:i w:val="0"/>
          <w:iCs w:val="0"/>
          <w:color w:val="auto"/>
          <w:sz w:val="24"/>
          <w:szCs w:val="24"/>
        </w:rPr>
        <w:t>21</w:t>
      </w:r>
      <w:r w:rsidR="00A4450D">
        <w:rPr>
          <w:i w:val="0"/>
          <w:iCs w:val="0"/>
          <w:color w:val="auto"/>
          <w:sz w:val="24"/>
          <w:szCs w:val="24"/>
        </w:rPr>
        <w:t>; UNEP-WCMC and IUCN 2021).</w:t>
      </w:r>
      <w:bookmarkEnd w:id="1223"/>
      <w:r w:rsidR="00A4450D">
        <w:rPr>
          <w:i w:val="0"/>
          <w:iCs w:val="0"/>
          <w:color w:val="auto"/>
          <w:sz w:val="24"/>
          <w:szCs w:val="24"/>
        </w:rPr>
        <w:t xml:space="preserve"> </w:t>
      </w:r>
    </w:p>
    <w:p w14:paraId="3EBCBA26" w14:textId="77777777" w:rsidR="00A31C76" w:rsidRDefault="00A31C76" w:rsidP="000C2968">
      <w:pPr>
        <w:spacing w:line="480" w:lineRule="auto"/>
        <w:ind w:firstLine="720"/>
        <w:jc w:val="both"/>
      </w:pPr>
    </w:p>
    <w:p w14:paraId="6A81C24D" w14:textId="6F502D88" w:rsidR="00F712BE" w:rsidRDefault="00F712BE" w:rsidP="000C2968">
      <w:pPr>
        <w:spacing w:line="480" w:lineRule="auto"/>
        <w:ind w:firstLine="720"/>
        <w:jc w:val="both"/>
      </w:pPr>
      <w:r w:rsidRPr="00922560">
        <w:t xml:space="preserve">In contrast, </w:t>
      </w:r>
      <w:r>
        <w:t xml:space="preserve">based on the existing global network of MPAs and the projected remaining </w:t>
      </w:r>
      <w:r w:rsidR="00DE021D">
        <w:t>fraction</w:t>
      </w:r>
      <w:del w:id="1226" w:author="Derek Tittensor" w:date="2022-03-23T22:49:00Z">
        <w:r w:rsidR="00DE021D" w:rsidDel="00856351">
          <w:delText>s</w:delText>
        </w:r>
      </w:del>
      <w:r w:rsidR="00DE021D">
        <w:t xml:space="preserve"> of present-day coral reef area that remains suitable</w:t>
      </w:r>
      <w:ins w:id="1227" w:author="Derek Tittensor" w:date="2022-03-23T22:50:00Z">
        <w:r w:rsidR="00856351">
          <w:t xml:space="preserve"> for reef persistence</w:t>
        </w:r>
      </w:ins>
      <w:r>
        <w:t>, ~</w:t>
      </w:r>
      <w:r w:rsidRPr="00922560">
        <w:t>64</w:t>
      </w:r>
      <w:r w:rsidR="0080331A">
        <w:t>,</w:t>
      </w:r>
      <w:r w:rsidRPr="00922560">
        <w:t>002km</w:t>
      </w:r>
      <w:r w:rsidRPr="00922560">
        <w:rPr>
          <w:vertAlign w:val="superscript"/>
        </w:rPr>
        <w:t>2</w:t>
      </w:r>
      <w:r w:rsidRPr="00922560">
        <w:t xml:space="preserve"> of </w:t>
      </w:r>
      <w:r w:rsidRPr="00922560">
        <w:lastRenderedPageBreak/>
        <w:t xml:space="preserve">reefs were found </w:t>
      </w:r>
      <w:del w:id="1228" w:author="Derek Tittensor" w:date="2022-03-23T22:51:00Z">
        <w:r w:rsidRPr="00922560" w:rsidDel="00856351">
          <w:delText xml:space="preserve">to be protected </w:delText>
        </w:r>
      </w:del>
      <w:ins w:id="1229" w:author="Derek Tittensor" w:date="2022-03-23T22:51:00Z">
        <w:r w:rsidR="00856351">
          <w:t>within</w:t>
        </w:r>
      </w:ins>
      <w:del w:id="1230" w:author="Derek Tittensor" w:date="2022-03-23T22:51:00Z">
        <w:r w:rsidRPr="00922560" w:rsidDel="00856351">
          <w:delText>by</w:delText>
        </w:r>
      </w:del>
      <w:r w:rsidRPr="00922560">
        <w:t xml:space="preserve"> MPAs in 2090-</w:t>
      </w:r>
      <w:r w:rsidRPr="00BB191D">
        <w:t xml:space="preserve">2100 </w:t>
      </w:r>
      <w:r w:rsidRPr="00C0133B">
        <w:t>(</w:t>
      </w:r>
      <w:r w:rsidRPr="001D7170">
        <w:t>~95.1</w:t>
      </w:r>
      <w:r w:rsidRPr="00BB191D">
        <w:t xml:space="preserve">% of </w:t>
      </w:r>
      <w:ins w:id="1231" w:author="Derek Tittensor" w:date="2022-03-23T22:51:00Z">
        <w:r w:rsidR="00731608">
          <w:t xml:space="preserve">the </w:t>
        </w:r>
      </w:ins>
      <w:r w:rsidRPr="00BB191D">
        <w:t>remaining</w:t>
      </w:r>
      <w:ins w:id="1232" w:author="Derek Tittensor" w:date="2022-03-23T22:51:00Z">
        <w:r w:rsidR="00731608">
          <w:t xml:space="preserve"> </w:t>
        </w:r>
        <w:r w:rsidR="00731608">
          <w:t>(~67,300</w:t>
        </w:r>
        <w:r w:rsidR="00731608" w:rsidRPr="00856351">
          <w:t xml:space="preserve"> </w:t>
        </w:r>
        <w:r w:rsidR="00731608" w:rsidRPr="00922560">
          <w:t>km</w:t>
        </w:r>
        <w:r w:rsidR="00731608" w:rsidRPr="00922560">
          <w:rPr>
            <w:vertAlign w:val="superscript"/>
          </w:rPr>
          <w:t>2</w:t>
        </w:r>
      </w:ins>
      <w:r w:rsidRPr="00BB191D">
        <w:t xml:space="preserve"> </w:t>
      </w:r>
      <w:ins w:id="1233" w:author="Derek Tittensor" w:date="2022-03-23T22:51:00Z">
        <w:r w:rsidR="00731608">
          <w:t xml:space="preserve">suitable </w:t>
        </w:r>
      </w:ins>
      <w:r w:rsidRPr="00BB191D">
        <w:t>reef habitat area)</w:t>
      </w:r>
      <w:r w:rsidR="004313C1">
        <w:t xml:space="preserve"> (Fig 1</w:t>
      </w:r>
      <w:ins w:id="1234" w:author="Emma Bradshaw" w:date="2022-03-11T14:27:00Z">
        <w:r w:rsidR="003323D7">
          <w:t>1</w:t>
        </w:r>
      </w:ins>
      <w:del w:id="1235" w:author="Emma Bradshaw" w:date="2022-03-11T14:27:00Z">
        <w:r w:rsidR="00812B69" w:rsidDel="003323D7">
          <w:delText>3</w:delText>
        </w:r>
      </w:del>
      <w:r w:rsidR="004313C1">
        <w:t>).</w:t>
      </w:r>
      <w:r w:rsidR="00B931D9">
        <w:t xml:space="preserve"> </w:t>
      </w:r>
      <w:ins w:id="1236" w:author="Derek Tittensor" w:date="2022-03-23T22:52:00Z">
        <w:r w:rsidR="00731608">
          <w:t xml:space="preserve">This represents a substantial increase in the proportion protected (XX%), but a large decline in the total area protected (XX km2; YY%). </w:t>
        </w:r>
      </w:ins>
      <w:proofErr w:type="gramStart"/>
      <w:r w:rsidRPr="00C0133B">
        <w:t>The</w:t>
      </w:r>
      <w:r>
        <w:t xml:space="preserve"> </w:t>
      </w:r>
      <w:r w:rsidRPr="00922560">
        <w:t>majority of</w:t>
      </w:r>
      <w:proofErr w:type="gramEnd"/>
      <w:r w:rsidRPr="00922560">
        <w:t xml:space="preserve"> </w:t>
      </w:r>
      <w:r>
        <w:t xml:space="preserve">protected </w:t>
      </w:r>
      <w:r w:rsidRPr="00922560">
        <w:t>reefs</w:t>
      </w:r>
      <w:ins w:id="1237" w:author="Derek Tittensor" w:date="2022-03-23T22:51:00Z">
        <w:r w:rsidR="00731608">
          <w:t xml:space="preserve"> (</w:t>
        </w:r>
        <w:r w:rsidR="00731608" w:rsidRPr="00922560">
          <w:t>20</w:t>
        </w:r>
        <w:r w:rsidR="00731608">
          <w:t>,751.66</w:t>
        </w:r>
        <w:r w:rsidR="00731608" w:rsidRPr="00922560">
          <w:t>km</w:t>
        </w:r>
        <w:r w:rsidR="00731608" w:rsidRPr="00922560">
          <w:rPr>
            <w:vertAlign w:val="superscript"/>
          </w:rPr>
          <w:t xml:space="preserve">2 </w:t>
        </w:r>
      </w:ins>
      <w:del w:id="1238" w:author="Derek Tittensor" w:date="2022-03-23T22:51:00Z">
        <w:r w:rsidRPr="00922560" w:rsidDel="00731608">
          <w:delText xml:space="preserve"> </w:delText>
        </w:r>
      </w:del>
      <w:ins w:id="1239" w:author="Derek Tittensor" w:date="2022-03-23T22:51:00Z">
        <w:r w:rsidR="00731608">
          <w:t xml:space="preserve">) </w:t>
        </w:r>
      </w:ins>
      <w:r w:rsidRPr="00922560">
        <w:t>in 2090-2100 were found in MPAs classified as habitat/species management areas (IV)</w:t>
      </w:r>
      <w:r>
        <w:t xml:space="preserve"> </w:t>
      </w:r>
      <w:del w:id="1240" w:author="Derek Tittensor" w:date="2022-03-23T22:51:00Z">
        <w:r w:rsidDel="00731608">
          <w:delText>with t</w:delText>
        </w:r>
        <w:r w:rsidRPr="00922560" w:rsidDel="00731608">
          <w:delText xml:space="preserve">he total area of reefs represented by this </w:delText>
        </w:r>
        <w:r w:rsidDel="00731608">
          <w:delText xml:space="preserve">being </w:delText>
        </w:r>
        <w:r w:rsidRPr="00922560" w:rsidDel="00731608">
          <w:delText>20</w:delText>
        </w:r>
        <w:r w:rsidR="00B31BAF" w:rsidDel="00731608">
          <w:delText>,751.66</w:delText>
        </w:r>
        <w:r w:rsidRPr="00922560" w:rsidDel="00731608">
          <w:delText>km</w:delText>
        </w:r>
        <w:r w:rsidRPr="00922560" w:rsidDel="00731608">
          <w:rPr>
            <w:vertAlign w:val="superscript"/>
          </w:rPr>
          <w:delText xml:space="preserve">2 </w:delText>
        </w:r>
      </w:del>
      <w:r w:rsidRPr="00E84891">
        <w:t>(</w:t>
      </w:r>
      <w:r w:rsidRPr="001D7170">
        <w:t>32</w:t>
      </w:r>
      <w:r w:rsidRPr="00E84891">
        <w:t>% of total MPA coverage of reefs in 2090-2100)</w:t>
      </w:r>
      <w:r>
        <w:t xml:space="preserve"> </w:t>
      </w:r>
      <w:r w:rsidRPr="00922560">
        <w:t>(Fig 1</w:t>
      </w:r>
      <w:ins w:id="1241" w:author="Emma Bradshaw" w:date="2022-03-11T14:27:00Z">
        <w:r w:rsidR="003323D7">
          <w:t>1</w:t>
        </w:r>
      </w:ins>
      <w:del w:id="1242" w:author="Emma Bradshaw" w:date="2022-03-11T14:27:00Z">
        <w:r w:rsidR="00812B69" w:rsidDel="003323D7">
          <w:delText>3</w:delText>
        </w:r>
      </w:del>
      <w:r w:rsidRPr="00E84891">
        <w:t>).</w:t>
      </w:r>
      <w:r w:rsidRPr="00922560">
        <w:t xml:space="preserve"> This represents a decrease of roughly 74,000 km</w:t>
      </w:r>
      <w:r w:rsidRPr="00922560">
        <w:rPr>
          <w:vertAlign w:val="superscript"/>
        </w:rPr>
        <w:t>2</w:t>
      </w:r>
      <w:r>
        <w:t xml:space="preserve">, </w:t>
      </w:r>
      <w:commentRangeStart w:id="1243"/>
      <w:r>
        <w:t xml:space="preserve">or </w:t>
      </w:r>
      <w:r w:rsidR="007F42BE">
        <w:t xml:space="preserve">a </w:t>
      </w:r>
      <w:r>
        <w:t>20% proportional decrease</w:t>
      </w:r>
      <w:commentRangeEnd w:id="1243"/>
      <w:r w:rsidR="00731608">
        <w:rPr>
          <w:rStyle w:val="CommentReference"/>
          <w:rFonts w:asciiTheme="minorHAnsi" w:eastAsiaTheme="minorHAnsi" w:hAnsiTheme="minorHAnsi" w:cstheme="minorBidi"/>
          <w:lang w:val="fr-CA"/>
        </w:rPr>
        <w:commentReference w:id="1243"/>
      </w:r>
      <w:r>
        <w:t xml:space="preserve">, </w:t>
      </w:r>
      <w:r w:rsidRPr="00922560">
        <w:t xml:space="preserve">between the beginning and end of the </w:t>
      </w:r>
      <w:r>
        <w:t xml:space="preserve">century. </w:t>
      </w:r>
      <w:r w:rsidRPr="00922560">
        <w:t xml:space="preserve">Furthermore, protected areas with sustainable use of natural resources (VI) </w:t>
      </w:r>
      <w:del w:id="1244" w:author="Derek Tittensor" w:date="2022-03-23T22:54:00Z">
        <w:r w:rsidRPr="00922560" w:rsidDel="00731608">
          <w:delText xml:space="preserve">represented </w:delText>
        </w:r>
      </w:del>
      <w:ins w:id="1245" w:author="Derek Tittensor" w:date="2022-03-23T22:54:00Z">
        <w:r w:rsidR="00731608">
          <w:t>covered</w:t>
        </w:r>
        <w:r w:rsidR="00731608" w:rsidRPr="00922560">
          <w:t xml:space="preserve"> </w:t>
        </w:r>
      </w:ins>
      <w:r w:rsidRPr="00922560">
        <w:t>a total area of 11</w:t>
      </w:r>
      <w:r w:rsidR="00392546">
        <w:t>,</w:t>
      </w:r>
      <w:r w:rsidRPr="00922560">
        <w:t>979</w:t>
      </w:r>
      <w:r w:rsidR="00392546">
        <w:t>.</w:t>
      </w:r>
      <w:r w:rsidRPr="00922560">
        <w:t>69km</w:t>
      </w:r>
      <w:r w:rsidRPr="00922560">
        <w:rPr>
          <w:vertAlign w:val="superscript"/>
        </w:rPr>
        <w:t xml:space="preserve">2 </w:t>
      </w:r>
      <w:r w:rsidRPr="00922560">
        <w:t xml:space="preserve">of reefs in 2090-2100, a </w:t>
      </w:r>
      <w:del w:id="1246" w:author="Derek Tittensor" w:date="2022-03-23T22:54:00Z">
        <w:r w:rsidRPr="00922560" w:rsidDel="00731608">
          <w:delText xml:space="preserve">drastic </w:delText>
        </w:r>
      </w:del>
      <w:r w:rsidRPr="00922560">
        <w:t>decrease of roughly 277</w:t>
      </w:r>
      <w:r w:rsidR="00816D9B">
        <w:t>,</w:t>
      </w:r>
      <w:r w:rsidRPr="00922560">
        <w:t xml:space="preserve">642 </w:t>
      </w:r>
      <w:r w:rsidRPr="00B1380D">
        <w:t>km</w:t>
      </w:r>
      <w:r w:rsidRPr="00B1380D">
        <w:rPr>
          <w:vertAlign w:val="superscript"/>
        </w:rPr>
        <w:t>2</w:t>
      </w:r>
      <w:r w:rsidRPr="00B1380D">
        <w:t xml:space="preserve"> </w:t>
      </w:r>
      <w:r w:rsidR="002E45C2" w:rsidRPr="00B1380D">
        <w:t>(</w:t>
      </w:r>
      <w:r w:rsidR="00B1380D" w:rsidRPr="001D7170">
        <w:t>95.9</w:t>
      </w:r>
      <w:r w:rsidR="002E45C2" w:rsidRPr="00B1380D">
        <w:t>%)</w:t>
      </w:r>
      <w:r w:rsidR="002E45C2">
        <w:t xml:space="preserve"> </w:t>
      </w:r>
      <w:r w:rsidRPr="00922560">
        <w:t>between the beginning and end of the century (Fig 1</w:t>
      </w:r>
      <w:ins w:id="1247" w:author="Emma Bradshaw" w:date="2022-03-11T14:27:00Z">
        <w:r w:rsidR="003323D7">
          <w:t>1</w:t>
        </w:r>
      </w:ins>
      <w:del w:id="1248" w:author="Emma Bradshaw" w:date="2022-03-11T14:27:00Z">
        <w:r w:rsidR="00812B69" w:rsidDel="003323D7">
          <w:delText>3</w:delText>
        </w:r>
      </w:del>
      <w:r w:rsidRPr="00922560">
        <w:t>). National parks (II) and strict nature reserves (</w:t>
      </w:r>
      <w:proofErr w:type="spellStart"/>
      <w:r w:rsidRPr="00922560">
        <w:t>Ia</w:t>
      </w:r>
      <w:proofErr w:type="spellEnd"/>
      <w:r w:rsidRPr="00922560">
        <w:t>)</w:t>
      </w:r>
      <w:r w:rsidR="005B1DDD">
        <w:t xml:space="preserve"> had a </w:t>
      </w:r>
      <w:r>
        <w:t xml:space="preserve">coverage </w:t>
      </w:r>
      <w:r w:rsidRPr="00922560">
        <w:t>of 10</w:t>
      </w:r>
      <w:r w:rsidR="007A6B00">
        <w:t>,</w:t>
      </w:r>
      <w:r w:rsidRPr="00922560">
        <w:t>364km</w:t>
      </w:r>
      <w:r w:rsidRPr="00922560">
        <w:rPr>
          <w:vertAlign w:val="superscript"/>
        </w:rPr>
        <w:t>2</w:t>
      </w:r>
      <w:r w:rsidRPr="00922560">
        <w:t xml:space="preserve"> and 8</w:t>
      </w:r>
      <w:r w:rsidR="00B05768">
        <w:t>,</w:t>
      </w:r>
      <w:r w:rsidRPr="00922560">
        <w:t>708</w:t>
      </w:r>
      <w:r w:rsidR="00B05768">
        <w:t>.</w:t>
      </w:r>
      <w:r w:rsidRPr="00922560">
        <w:t>412km</w:t>
      </w:r>
      <w:r w:rsidRPr="00922560">
        <w:rPr>
          <w:vertAlign w:val="superscript"/>
        </w:rPr>
        <w:t>2</w:t>
      </w:r>
      <w:r w:rsidRPr="00922560">
        <w:t xml:space="preserve"> of reefs respectively in 2090-2100 (Fig 1</w:t>
      </w:r>
      <w:ins w:id="1249" w:author="Emma Bradshaw" w:date="2022-03-11T14:27:00Z">
        <w:r w:rsidR="003323D7">
          <w:t>1</w:t>
        </w:r>
      </w:ins>
      <w:del w:id="1250" w:author="Emma Bradshaw" w:date="2022-03-11T14:27:00Z">
        <w:r w:rsidR="00812B69" w:rsidDel="003323D7">
          <w:delText>3</w:delText>
        </w:r>
      </w:del>
      <w:r w:rsidRPr="00922560">
        <w:t>). Wilderness areas (</w:t>
      </w:r>
      <w:proofErr w:type="spellStart"/>
      <w:r w:rsidRPr="00922560">
        <w:t>Ib</w:t>
      </w:r>
      <w:proofErr w:type="spellEnd"/>
      <w:r w:rsidRPr="00922560">
        <w:t xml:space="preserve">) and protected seascapes/landscapes (V) </w:t>
      </w:r>
      <w:r w:rsidR="005B1DDD">
        <w:t xml:space="preserve">covered </w:t>
      </w:r>
      <w:commentRangeStart w:id="1251"/>
      <w:r w:rsidRPr="00922560">
        <w:t xml:space="preserve">roughly the same total area </w:t>
      </w:r>
      <w:commentRangeEnd w:id="1251"/>
      <w:r w:rsidR="00731608">
        <w:rPr>
          <w:rStyle w:val="CommentReference"/>
          <w:rFonts w:asciiTheme="minorHAnsi" w:eastAsiaTheme="minorHAnsi" w:hAnsiTheme="minorHAnsi" w:cstheme="minorBidi"/>
          <w:lang w:val="fr-CA"/>
        </w:rPr>
        <w:commentReference w:id="1251"/>
      </w:r>
      <w:r w:rsidRPr="00922560">
        <w:t>of reefs with values of 5</w:t>
      </w:r>
      <w:r w:rsidR="00320393">
        <w:t>,</w:t>
      </w:r>
      <w:r w:rsidRPr="00922560">
        <w:t>842</w:t>
      </w:r>
      <w:r w:rsidR="00320393">
        <w:t>.</w:t>
      </w:r>
      <w:r w:rsidRPr="00922560">
        <w:t>701km</w:t>
      </w:r>
      <w:r w:rsidRPr="00922560">
        <w:rPr>
          <w:vertAlign w:val="superscript"/>
        </w:rPr>
        <w:t>2</w:t>
      </w:r>
      <w:r w:rsidRPr="00922560">
        <w:t xml:space="preserve"> and 5</w:t>
      </w:r>
      <w:r w:rsidR="00B1244B">
        <w:t>,</w:t>
      </w:r>
      <w:r w:rsidRPr="00922560">
        <w:t>864</w:t>
      </w:r>
      <w:r w:rsidR="00B1244B">
        <w:t>.</w:t>
      </w:r>
      <w:r w:rsidRPr="00922560">
        <w:t>053km</w:t>
      </w:r>
      <w:r w:rsidRPr="00922560">
        <w:rPr>
          <w:vertAlign w:val="superscript"/>
        </w:rPr>
        <w:t>2</w:t>
      </w:r>
      <w:r w:rsidRPr="00922560">
        <w:t xml:space="preserve"> by the end of the century (Fig 1</w:t>
      </w:r>
      <w:ins w:id="1252" w:author="Emma Bradshaw" w:date="2022-03-11T14:27:00Z">
        <w:r w:rsidR="003323D7">
          <w:t>1</w:t>
        </w:r>
      </w:ins>
      <w:del w:id="1253" w:author="Emma Bradshaw" w:date="2022-03-11T14:27:00Z">
        <w:r w:rsidR="00812B69" w:rsidDel="003323D7">
          <w:delText>3</w:delText>
        </w:r>
      </w:del>
      <w:r w:rsidRPr="00922560">
        <w:t>). Finally, only 491</w:t>
      </w:r>
      <w:r w:rsidR="00345693">
        <w:t>.</w:t>
      </w:r>
      <w:r w:rsidRPr="00922560">
        <w:t>5</w:t>
      </w:r>
      <w:r w:rsidR="00345693">
        <w:t>562</w:t>
      </w:r>
      <w:r w:rsidRPr="00922560">
        <w:t>km</w:t>
      </w:r>
      <w:r w:rsidRPr="00922560">
        <w:rPr>
          <w:vertAlign w:val="superscript"/>
        </w:rPr>
        <w:t>2</w:t>
      </w:r>
      <w:r w:rsidRPr="00922560">
        <w:t xml:space="preserve"> of reefs </w:t>
      </w:r>
      <w:r>
        <w:t xml:space="preserve">projected to remain in suitable habitat </w:t>
      </w:r>
      <w:r w:rsidRPr="00922560">
        <w:t xml:space="preserve">in 2090-2100 were found in MPAs classified </w:t>
      </w:r>
      <w:r>
        <w:t xml:space="preserve">as </w:t>
      </w:r>
      <w:r w:rsidRPr="00922560">
        <w:t>natural monument/features (III) (Fig 1</w:t>
      </w:r>
      <w:ins w:id="1254" w:author="Emma Bradshaw" w:date="2022-03-11T14:27:00Z">
        <w:r w:rsidR="003323D7">
          <w:t>1</w:t>
        </w:r>
      </w:ins>
      <w:del w:id="1255" w:author="Emma Bradshaw" w:date="2022-03-11T14:27:00Z">
        <w:r w:rsidR="002E45C2" w:rsidDel="003323D7">
          <w:delText>3</w:delText>
        </w:r>
      </w:del>
      <w:r w:rsidRPr="00922560">
        <w:t xml:space="preserve">). </w:t>
      </w:r>
    </w:p>
    <w:p w14:paraId="6FE891E5" w14:textId="01B77668" w:rsidR="004C2F2B" w:rsidRDefault="004C2F2B" w:rsidP="004C2F2B">
      <w:pPr>
        <w:spacing w:line="480" w:lineRule="auto"/>
        <w:jc w:val="both"/>
      </w:pPr>
    </w:p>
    <w:p w14:paraId="76463471" w14:textId="7759DDBA" w:rsidR="00F67AB0" w:rsidRDefault="00393DF0" w:rsidP="001D7170">
      <w:pPr>
        <w:spacing w:line="480" w:lineRule="auto"/>
        <w:jc w:val="both"/>
      </w:pPr>
      <w:commentRangeStart w:id="1256"/>
      <w:r>
        <w:rPr>
          <w:noProof/>
        </w:rPr>
        <w:lastRenderedPageBreak/>
        <w:drawing>
          <wp:inline distT="0" distB="0" distL="0" distR="0" wp14:anchorId="4D9C23AD" wp14:editId="7DF85ADE">
            <wp:extent cx="6338656" cy="3672536"/>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58605" cy="3684094"/>
                    </a:xfrm>
                    <a:prstGeom prst="rect">
                      <a:avLst/>
                    </a:prstGeom>
                  </pic:spPr>
                </pic:pic>
              </a:graphicData>
            </a:graphic>
          </wp:inline>
        </w:drawing>
      </w:r>
      <w:commentRangeEnd w:id="1256"/>
      <w:r w:rsidR="00731608">
        <w:rPr>
          <w:rStyle w:val="CommentReference"/>
          <w:rFonts w:asciiTheme="minorHAnsi" w:eastAsiaTheme="minorHAnsi" w:hAnsiTheme="minorHAnsi" w:cstheme="minorBidi"/>
          <w:lang w:val="fr-CA"/>
        </w:rPr>
        <w:commentReference w:id="1256"/>
      </w:r>
    </w:p>
    <w:p w14:paraId="273209FE" w14:textId="66A3DE0D" w:rsidR="004C2F2B" w:rsidRDefault="003A4F65" w:rsidP="001D7170">
      <w:pPr>
        <w:pStyle w:val="Caption"/>
        <w:jc w:val="both"/>
        <w:rPr>
          <w:ins w:id="1257" w:author="Emma Bradshaw" w:date="2022-03-09T14:35:00Z"/>
          <w:i w:val="0"/>
          <w:iCs w:val="0"/>
          <w:color w:val="auto"/>
          <w:sz w:val="24"/>
          <w:szCs w:val="24"/>
        </w:rPr>
      </w:pPr>
      <w:bookmarkStart w:id="1258" w:name="_Toc68795180"/>
      <w:r w:rsidRPr="003A4F65">
        <w:rPr>
          <w:i w:val="0"/>
          <w:iCs w:val="0"/>
          <w:color w:val="auto"/>
          <w:sz w:val="24"/>
          <w:szCs w:val="24"/>
        </w:rPr>
        <w:t xml:space="preserve">Figure </w:t>
      </w:r>
      <w:r w:rsidR="00AF1A87">
        <w:rPr>
          <w:i w:val="0"/>
          <w:iCs w:val="0"/>
          <w:color w:val="auto"/>
          <w:sz w:val="24"/>
          <w:szCs w:val="24"/>
        </w:rPr>
        <w:t>1</w:t>
      </w:r>
      <w:ins w:id="1259" w:author="Emma Bradshaw" w:date="2022-03-11T14:26:00Z">
        <w:r w:rsidR="003323D7">
          <w:rPr>
            <w:i w:val="0"/>
            <w:iCs w:val="0"/>
            <w:color w:val="auto"/>
            <w:sz w:val="24"/>
            <w:szCs w:val="24"/>
          </w:rPr>
          <w:t>1</w:t>
        </w:r>
      </w:ins>
      <w:del w:id="1260" w:author="Emma Bradshaw" w:date="2022-03-11T14:26:00Z">
        <w:r w:rsidR="00AF1A87" w:rsidDel="003323D7">
          <w:rPr>
            <w:i w:val="0"/>
            <w:iCs w:val="0"/>
            <w:color w:val="auto"/>
            <w:sz w:val="24"/>
            <w:szCs w:val="24"/>
          </w:rPr>
          <w:delText>3</w:delText>
        </w:r>
      </w:del>
      <w:r w:rsidRPr="003A4F65">
        <w:rPr>
          <w:i w:val="0"/>
          <w:iCs w:val="0"/>
          <w:color w:val="auto"/>
          <w:sz w:val="24"/>
          <w:szCs w:val="24"/>
        </w:rPr>
        <w:t xml:space="preserve"> Total area of reefs (in km</w:t>
      </w:r>
      <w:r w:rsidR="00582B90">
        <w:rPr>
          <w:i w:val="0"/>
          <w:iCs w:val="0"/>
          <w:color w:val="auto"/>
          <w:sz w:val="24"/>
          <w:szCs w:val="24"/>
          <w:vertAlign w:val="superscript"/>
        </w:rPr>
        <w:t>2</w:t>
      </w:r>
      <w:r w:rsidRPr="003A4F65">
        <w:rPr>
          <w:i w:val="0"/>
          <w:iCs w:val="0"/>
          <w:color w:val="auto"/>
          <w:sz w:val="24"/>
          <w:szCs w:val="24"/>
        </w:rPr>
        <w:t>) contained within MPAs, classified according to the IUCN Protected Area Categories, in 2090-2100</w:t>
      </w:r>
      <w:r w:rsidR="00496D4C">
        <w:rPr>
          <w:i w:val="0"/>
          <w:iCs w:val="0"/>
          <w:color w:val="auto"/>
          <w:sz w:val="24"/>
          <w:szCs w:val="24"/>
        </w:rPr>
        <w:t xml:space="preserve"> (UNEP-WCMC et al. 20</w:t>
      </w:r>
      <w:r w:rsidR="00542776">
        <w:rPr>
          <w:i w:val="0"/>
          <w:iCs w:val="0"/>
          <w:color w:val="auto"/>
          <w:sz w:val="24"/>
          <w:szCs w:val="24"/>
        </w:rPr>
        <w:t>21</w:t>
      </w:r>
      <w:r w:rsidR="00496D4C">
        <w:rPr>
          <w:i w:val="0"/>
          <w:iCs w:val="0"/>
          <w:color w:val="auto"/>
          <w:sz w:val="24"/>
          <w:szCs w:val="24"/>
        </w:rPr>
        <w:t xml:space="preserve">; </w:t>
      </w:r>
      <w:r w:rsidR="00EB0D97">
        <w:rPr>
          <w:i w:val="0"/>
          <w:iCs w:val="0"/>
          <w:color w:val="auto"/>
          <w:sz w:val="24"/>
          <w:szCs w:val="24"/>
        </w:rPr>
        <w:t>UNEP-WCMC and IUCN 2021).</w:t>
      </w:r>
      <w:bookmarkEnd w:id="1258"/>
      <w:r w:rsidR="00EB0D97">
        <w:rPr>
          <w:i w:val="0"/>
          <w:iCs w:val="0"/>
          <w:color w:val="auto"/>
          <w:sz w:val="24"/>
          <w:szCs w:val="24"/>
        </w:rPr>
        <w:t xml:space="preserve"> </w:t>
      </w:r>
    </w:p>
    <w:p w14:paraId="4A019253" w14:textId="4C5F366E" w:rsidR="00E20909" w:rsidRDefault="00E20909" w:rsidP="00E20909">
      <w:pPr>
        <w:rPr>
          <w:ins w:id="1261" w:author="Emma Bradshaw" w:date="2022-03-09T14:35:00Z"/>
        </w:rPr>
      </w:pPr>
    </w:p>
    <w:p w14:paraId="7BB7FA17" w14:textId="57D52B46" w:rsidR="00E20909" w:rsidRDefault="00E20909" w:rsidP="00E20909">
      <w:pPr>
        <w:rPr>
          <w:ins w:id="1262" w:author="Emma Bradshaw" w:date="2022-03-11T14:01:00Z"/>
          <w:i/>
          <w:iCs/>
        </w:rPr>
      </w:pPr>
      <w:commentRangeStart w:id="1263"/>
      <w:commentRangeStart w:id="1264"/>
      <w:ins w:id="1265" w:author="Emma Bradshaw" w:date="2022-03-09T14:35:00Z">
        <w:r w:rsidRPr="0016374B">
          <w:rPr>
            <w:i/>
            <w:iCs/>
          </w:rPr>
          <w:t>Analysis under GFDL</w:t>
        </w:r>
      </w:ins>
      <w:commentRangeEnd w:id="1263"/>
      <w:ins w:id="1266" w:author="Emma Bradshaw" w:date="2022-03-11T14:06:00Z">
        <w:r w:rsidR="00D81BC6">
          <w:rPr>
            <w:rStyle w:val="CommentReference"/>
            <w:rFonts w:asciiTheme="minorHAnsi" w:eastAsiaTheme="minorHAnsi" w:hAnsiTheme="minorHAnsi" w:cstheme="minorBidi"/>
            <w:lang w:val="fr-CA"/>
          </w:rPr>
          <w:commentReference w:id="1263"/>
        </w:r>
      </w:ins>
      <w:commentRangeEnd w:id="1264"/>
      <w:r w:rsidR="00731608">
        <w:rPr>
          <w:rStyle w:val="CommentReference"/>
          <w:rFonts w:asciiTheme="minorHAnsi" w:eastAsiaTheme="minorHAnsi" w:hAnsiTheme="minorHAnsi" w:cstheme="minorBidi"/>
          <w:lang w:val="fr-CA"/>
        </w:rPr>
        <w:commentReference w:id="1264"/>
      </w:r>
    </w:p>
    <w:p w14:paraId="27EA0C99" w14:textId="3BBD25EA" w:rsidR="00D6113F" w:rsidRDefault="00D6113F" w:rsidP="00E20909">
      <w:pPr>
        <w:rPr>
          <w:ins w:id="1267" w:author="Emma Bradshaw" w:date="2022-03-11T14:01:00Z"/>
          <w:i/>
          <w:iCs/>
        </w:rPr>
      </w:pPr>
    </w:p>
    <w:p w14:paraId="62644883" w14:textId="3D9C2F3B" w:rsidR="00D6113F" w:rsidRPr="00D6113F" w:rsidRDefault="00D6113F">
      <w:pPr>
        <w:spacing w:line="480" w:lineRule="auto"/>
        <w:jc w:val="both"/>
        <w:rPr>
          <w:ins w:id="1268" w:author="Emma Bradshaw" w:date="2022-03-09T14:35:00Z"/>
          <w:rPrChange w:id="1269" w:author="Emma Bradshaw" w:date="2022-03-11T14:01:00Z">
            <w:rPr>
              <w:ins w:id="1270" w:author="Emma Bradshaw" w:date="2022-03-09T14:35:00Z"/>
              <w:i/>
              <w:iCs/>
            </w:rPr>
          </w:rPrChange>
        </w:rPr>
        <w:pPrChange w:id="1271" w:author="Emma Bradshaw" w:date="2022-03-11T14:14:00Z">
          <w:pPr/>
        </w:pPrChange>
      </w:pPr>
      <w:ins w:id="1272" w:author="Emma Bradshaw" w:date="2022-03-11T14:01:00Z">
        <w:r>
          <w:tab/>
        </w:r>
      </w:ins>
      <w:ins w:id="1273" w:author="Emma Bradshaw" w:date="2022-03-11T14:02:00Z">
        <w:r w:rsidR="005240E0">
          <w:t xml:space="preserve">Under the GFDL-ESM4 ESM, approximately only 1.2% of present-day reefs </w:t>
        </w:r>
        <w:del w:id="1274" w:author="Derek Tittensor" w:date="2022-03-23T22:55:00Z">
          <w:r w:rsidR="005240E0" w:rsidDel="00731608">
            <w:delText>are</w:delText>
          </w:r>
        </w:del>
      </w:ins>
      <w:proofErr w:type="spellStart"/>
      <w:ins w:id="1275" w:author="Derek Tittensor" w:date="2022-03-23T22:55:00Z">
        <w:r w:rsidR="00731608">
          <w:t>wer</w:t>
        </w:r>
      </w:ins>
      <w:proofErr w:type="spellEnd"/>
      <w:ins w:id="1276" w:author="Emma Bradshaw" w:date="2022-03-11T14:02:00Z">
        <w:r w:rsidR="005240E0">
          <w:t xml:space="preserve"> found in conditions </w:t>
        </w:r>
        <w:r w:rsidR="00B16298">
          <w:t xml:space="preserve">where SST is below </w:t>
        </w:r>
      </w:ins>
      <w:ins w:id="1277" w:author="Emma Bradshaw" w:date="2022-03-11T14:03:00Z">
        <w:r w:rsidR="00B16298">
          <w:t xml:space="preserve">30ºC, representing a 0.3% difference between IPSL-CM6A-LR. </w:t>
        </w:r>
        <w:r w:rsidR="00C87E67">
          <w:t xml:space="preserve">Under RCP scenarios </w:t>
        </w:r>
      </w:ins>
      <w:ins w:id="1278" w:author="Emma Bradshaw" w:date="2022-03-11T14:04:00Z">
        <w:r w:rsidR="00C87E67">
          <w:t>8.5, 7.0 and 2.6, approximately 73%, 68% and 29% of reefs are expected to be found in areas where the SST exceeds the thermal threshold of 30ºC, representing a 12%, 9% a</w:t>
        </w:r>
      </w:ins>
      <w:ins w:id="1279" w:author="Emma Bradshaw" w:date="2022-03-11T14:05:00Z">
        <w:r w:rsidR="00C87E67">
          <w:t xml:space="preserve">nd 3% </w:t>
        </w:r>
        <w:commentRangeStart w:id="1280"/>
        <w:r w:rsidR="00C87E67">
          <w:t xml:space="preserve">difference </w:t>
        </w:r>
      </w:ins>
      <w:commentRangeEnd w:id="1280"/>
      <w:r w:rsidR="009D7DA4">
        <w:rPr>
          <w:rStyle w:val="CommentReference"/>
          <w:rFonts w:asciiTheme="minorHAnsi" w:eastAsiaTheme="minorHAnsi" w:hAnsiTheme="minorHAnsi" w:cstheme="minorBidi"/>
          <w:lang w:val="fr-CA"/>
        </w:rPr>
        <w:commentReference w:id="1280"/>
      </w:r>
      <w:ins w:id="1281" w:author="Emma Bradshaw" w:date="2022-03-11T14:05:00Z">
        <w:r w:rsidR="00C87E67">
          <w:t xml:space="preserve">respectively between the two earth system models. </w:t>
        </w:r>
        <w:del w:id="1282" w:author="Derek Tittensor" w:date="2022-03-23T22:56:00Z">
          <w:r w:rsidR="00CF4075" w:rsidDel="009D7DA4">
            <w:delText>In the same order of ideas,</w:delText>
          </w:r>
        </w:del>
      </w:ins>
      <w:ins w:id="1283" w:author="Emma Bradshaw" w:date="2022-03-11T14:06:00Z">
        <w:del w:id="1284" w:author="Derek Tittensor" w:date="2022-03-23T22:56:00Z">
          <w:r w:rsidR="00D81BC6" w:rsidDel="009D7DA4">
            <w:delText xml:space="preserve"> 0% of</w:delText>
          </w:r>
        </w:del>
      </w:ins>
      <w:ins w:id="1285" w:author="Derek Tittensor" w:date="2022-03-23T22:56:00Z">
        <w:r w:rsidR="009D7DA4">
          <w:t>No</w:t>
        </w:r>
      </w:ins>
      <w:ins w:id="1286" w:author="Emma Bradshaw" w:date="2022-03-11T14:06:00Z">
        <w:r w:rsidR="00D81BC6">
          <w:t xml:space="preserve"> present-day reefs </w:t>
        </w:r>
        <w:del w:id="1287" w:author="Derek Tittensor" w:date="2022-03-23T22:56:00Z">
          <w:r w:rsidR="00D81BC6" w:rsidDel="009D7DA4">
            <w:delText>are</w:delText>
          </w:r>
        </w:del>
      </w:ins>
      <w:ins w:id="1288" w:author="Derek Tittensor" w:date="2022-03-23T22:56:00Z">
        <w:r w:rsidR="009D7DA4">
          <w:t>were</w:t>
        </w:r>
      </w:ins>
      <w:ins w:id="1289" w:author="Emma Bradshaw" w:date="2022-03-11T14:06:00Z">
        <w:r w:rsidR="00D81BC6">
          <w:t xml:space="preserve"> found in areas where pH </w:t>
        </w:r>
        <w:del w:id="1290" w:author="Derek Tittensor" w:date="2022-03-23T22:57:00Z">
          <w:r w:rsidR="008C4162" w:rsidDel="009D7DA4">
            <w:delText>is</w:delText>
          </w:r>
        </w:del>
      </w:ins>
      <w:ins w:id="1291" w:author="Derek Tittensor" w:date="2022-03-23T22:57:00Z">
        <w:r w:rsidR="009D7DA4">
          <w:t>was</w:t>
        </w:r>
      </w:ins>
      <w:ins w:id="1292" w:author="Emma Bradshaw" w:date="2022-03-11T14:06:00Z">
        <w:r w:rsidR="008C4162">
          <w:t xml:space="preserve"> below the </w:t>
        </w:r>
      </w:ins>
      <w:ins w:id="1293" w:author="Emma Bradshaw" w:date="2022-03-11T14:07:00Z">
        <w:del w:id="1294" w:author="Derek Tittensor" w:date="2022-03-23T22:57:00Z">
          <w:r w:rsidR="008C4162" w:rsidDel="009D7DA4">
            <w:delText xml:space="preserve">established </w:delText>
          </w:r>
        </w:del>
        <w:r w:rsidR="008C4162">
          <w:t>threshold of 7.7</w:t>
        </w:r>
        <w:del w:id="1295" w:author="Derek Tittensor" w:date="2022-03-23T22:57:00Z">
          <w:r w:rsidR="008C4162" w:rsidDel="009D7DA4">
            <w:delText xml:space="preserve"> according to the GFDL-EM4 ESM</w:delText>
          </w:r>
        </w:del>
        <w:r w:rsidR="008C4162">
          <w:t xml:space="preserve">, representing a difference </w:t>
        </w:r>
        <w:commentRangeStart w:id="1296"/>
        <w:r w:rsidR="008C4162">
          <w:t xml:space="preserve">of 0.01 pH units </w:t>
        </w:r>
      </w:ins>
      <w:commentRangeEnd w:id="1296"/>
      <w:r w:rsidR="009D7DA4">
        <w:rPr>
          <w:rStyle w:val="CommentReference"/>
          <w:rFonts w:asciiTheme="minorHAnsi" w:eastAsiaTheme="minorHAnsi" w:hAnsiTheme="minorHAnsi" w:cstheme="minorBidi"/>
          <w:lang w:val="fr-CA"/>
        </w:rPr>
        <w:commentReference w:id="1296"/>
      </w:r>
      <w:ins w:id="1297" w:author="Emma Bradshaw" w:date="2022-03-11T14:07:00Z">
        <w:r w:rsidR="008C4162">
          <w:t xml:space="preserve">between the two ESMs. </w:t>
        </w:r>
        <w:r w:rsidR="004B1B37">
          <w:t>Under RCP8.5, only 3</w:t>
        </w:r>
      </w:ins>
      <w:ins w:id="1298" w:author="Emma Bradshaw" w:date="2022-03-11T14:08:00Z">
        <w:r w:rsidR="004B1B37">
          <w:t>9</w:t>
        </w:r>
      </w:ins>
      <w:ins w:id="1299" w:author="Emma Bradshaw" w:date="2022-03-11T14:07:00Z">
        <w:r w:rsidR="004B1B37">
          <w:t>% are expec</w:t>
        </w:r>
      </w:ins>
      <w:ins w:id="1300" w:author="Emma Bradshaw" w:date="2022-03-11T14:08:00Z">
        <w:r w:rsidR="004B1B37">
          <w:t xml:space="preserve">ted to be found below 7.7 under </w:t>
        </w:r>
      </w:ins>
      <w:ins w:id="1301" w:author="Emma Bradshaw" w:date="2022-03-11T14:09:00Z">
        <w:r w:rsidR="00440C10">
          <w:t xml:space="preserve">GFDL with the lowest pH </w:t>
        </w:r>
      </w:ins>
      <w:ins w:id="1302" w:author="Emma Bradshaw" w:date="2022-03-11T14:11:00Z">
        <w:r w:rsidR="009135D4">
          <w:t>expected to be</w:t>
        </w:r>
      </w:ins>
      <w:ins w:id="1303" w:author="Emma Bradshaw" w:date="2022-03-11T14:09:00Z">
        <w:r w:rsidR="00440C10">
          <w:t xml:space="preserve"> 7.6</w:t>
        </w:r>
      </w:ins>
      <w:ins w:id="1304" w:author="Emma Bradshaw" w:date="2022-03-11T14:11:00Z">
        <w:r w:rsidR="009135D4">
          <w:t>5</w:t>
        </w:r>
      </w:ins>
      <w:ins w:id="1305" w:author="Emma Bradshaw" w:date="2022-03-11T14:09:00Z">
        <w:r w:rsidR="00440C10">
          <w:t xml:space="preserve">. </w:t>
        </w:r>
      </w:ins>
      <w:ins w:id="1306" w:author="Emma Bradshaw" w:date="2022-03-11T14:10:00Z">
        <w:r w:rsidR="00B26532">
          <w:t>This</w:t>
        </w:r>
        <w:r w:rsidR="0008641D">
          <w:t xml:space="preserve">, </w:t>
        </w:r>
        <w:r w:rsidR="00B26532">
          <w:t xml:space="preserve">in contrast to IPSL-CM6A-LR, represents a </w:t>
        </w:r>
        <w:r w:rsidR="008C2A04">
          <w:t>58%</w:t>
        </w:r>
        <w:r w:rsidR="0008641D">
          <w:t xml:space="preserve"> </w:t>
        </w:r>
        <w:commentRangeStart w:id="1307"/>
        <w:r w:rsidR="009135D4">
          <w:t>difference</w:t>
        </w:r>
      </w:ins>
      <w:commentRangeEnd w:id="1307"/>
      <w:r w:rsidR="009D7DA4">
        <w:rPr>
          <w:rStyle w:val="CommentReference"/>
          <w:rFonts w:asciiTheme="minorHAnsi" w:eastAsiaTheme="minorHAnsi" w:hAnsiTheme="minorHAnsi" w:cstheme="minorBidi"/>
          <w:lang w:val="fr-CA"/>
        </w:rPr>
        <w:commentReference w:id="1307"/>
      </w:r>
      <w:ins w:id="1308" w:author="Emma Bradshaw" w:date="2022-03-11T14:10:00Z">
        <w:r w:rsidR="008C2A04">
          <w:t>,</w:t>
        </w:r>
        <w:r w:rsidR="0008641D">
          <w:t xml:space="preserve"> </w:t>
        </w:r>
        <w:commentRangeStart w:id="1309"/>
        <w:r w:rsidR="009135D4">
          <w:t xml:space="preserve">although the lowest pH </w:t>
        </w:r>
      </w:ins>
      <w:ins w:id="1310" w:author="Emma Bradshaw" w:date="2022-03-11T14:11:00Z">
        <w:r w:rsidR="009135D4">
          <w:t xml:space="preserve">is expected to be 7.67, representing a 0.02 pH </w:t>
        </w:r>
        <w:proofErr w:type="gramStart"/>
        <w:r w:rsidR="009135D4">
          <w:t>units</w:t>
        </w:r>
        <w:proofErr w:type="gramEnd"/>
        <w:r w:rsidR="009135D4">
          <w:t xml:space="preserve"> difference. </w:t>
        </w:r>
      </w:ins>
      <w:commentRangeEnd w:id="1309"/>
      <w:r w:rsidR="009D7DA4">
        <w:rPr>
          <w:rStyle w:val="CommentReference"/>
          <w:rFonts w:asciiTheme="minorHAnsi" w:eastAsiaTheme="minorHAnsi" w:hAnsiTheme="minorHAnsi" w:cstheme="minorBidi"/>
          <w:lang w:val="fr-CA"/>
        </w:rPr>
        <w:lastRenderedPageBreak/>
        <w:commentReference w:id="1309"/>
      </w:r>
      <w:ins w:id="1311" w:author="Emma Bradshaw" w:date="2022-03-11T14:11:00Z">
        <w:r w:rsidR="00126079">
          <w:t>Results under RCP7.0 and 2.6 are similar between the two earth system models</w:t>
        </w:r>
      </w:ins>
      <w:ins w:id="1312" w:author="Emma Bradshaw" w:date="2022-03-11T14:12:00Z">
        <w:r w:rsidR="001C6794">
          <w:t xml:space="preserve">, with </w:t>
        </w:r>
        <w:del w:id="1313" w:author="Derek Tittensor" w:date="2022-03-23T22:58:00Z">
          <w:r w:rsidR="001C6794" w:rsidDel="009D7DA4">
            <w:delText xml:space="preserve">0% of </w:delText>
          </w:r>
        </w:del>
      </w:ins>
      <w:ins w:id="1314" w:author="Derek Tittensor" w:date="2022-03-23T22:58:00Z">
        <w:r w:rsidR="009D7DA4">
          <w:t xml:space="preserve">no </w:t>
        </w:r>
      </w:ins>
      <w:ins w:id="1315" w:author="Emma Bradshaw" w:date="2022-03-11T14:12:00Z">
        <w:r w:rsidR="001C6794">
          <w:t xml:space="preserve">reefs expected to be below 7.7 in </w:t>
        </w:r>
        <w:del w:id="1316" w:author="Derek Tittensor" w:date="2022-03-23T22:58:00Z">
          <w:r w:rsidR="001C6794" w:rsidDel="009D7DA4">
            <w:delText>both</w:delText>
          </w:r>
        </w:del>
      </w:ins>
      <w:ins w:id="1317" w:author="Derek Tittensor" w:date="2022-03-23T22:58:00Z">
        <w:r w:rsidR="009D7DA4">
          <w:t>either</w:t>
        </w:r>
      </w:ins>
      <w:ins w:id="1318" w:author="Emma Bradshaw" w:date="2022-03-11T14:12:00Z">
        <w:r w:rsidR="001C6794">
          <w:t xml:space="preserve"> scenario</w:t>
        </w:r>
        <w:del w:id="1319" w:author="Derek Tittensor" w:date="2022-03-23T22:58:00Z">
          <w:r w:rsidR="001C6794" w:rsidDel="009D7DA4">
            <w:delText>s</w:delText>
          </w:r>
        </w:del>
        <w:r w:rsidR="001C6794">
          <w:t xml:space="preserve">, and </w:t>
        </w:r>
      </w:ins>
      <w:ins w:id="1320" w:author="Emma Bradshaw" w:date="2022-03-11T14:13:00Z">
        <w:r w:rsidR="001C6794">
          <w:t xml:space="preserve">0.02 and 0.01 differences in pH units respectively for the expected </w:t>
        </w:r>
        <w:commentRangeStart w:id="1321"/>
        <w:r w:rsidR="001C6794">
          <w:t>highest pH values</w:t>
        </w:r>
      </w:ins>
      <w:commentRangeEnd w:id="1321"/>
      <w:r w:rsidR="009D7DA4">
        <w:rPr>
          <w:rStyle w:val="CommentReference"/>
          <w:rFonts w:asciiTheme="minorHAnsi" w:eastAsiaTheme="minorHAnsi" w:hAnsiTheme="minorHAnsi" w:cstheme="minorBidi"/>
          <w:lang w:val="fr-CA"/>
        </w:rPr>
        <w:commentReference w:id="1321"/>
      </w:r>
      <w:ins w:id="1322" w:author="Emma Bradshaw" w:date="2022-03-11T14:13:00Z">
        <w:r w:rsidR="001C6794">
          <w:t xml:space="preserve">. </w:t>
        </w:r>
      </w:ins>
    </w:p>
    <w:p w14:paraId="2EF08231" w14:textId="77777777" w:rsidR="00E20909" w:rsidRPr="00E20909" w:rsidDel="0016374B" w:rsidRDefault="00E20909">
      <w:pPr>
        <w:rPr>
          <w:del w:id="1323" w:author="Emma Bradshaw" w:date="2022-03-09T14:37:00Z"/>
        </w:rPr>
        <w:pPrChange w:id="1324" w:author="Emma Bradshaw" w:date="2022-03-09T14:35:00Z">
          <w:pPr>
            <w:pStyle w:val="Caption"/>
            <w:jc w:val="both"/>
          </w:pPr>
        </w:pPrChange>
      </w:pPr>
    </w:p>
    <w:p w14:paraId="2F8A0BD2" w14:textId="77777777" w:rsidR="00F67AB0" w:rsidRPr="00922560" w:rsidRDefault="00F67AB0" w:rsidP="001D7170">
      <w:pPr>
        <w:jc w:val="both"/>
      </w:pPr>
    </w:p>
    <w:p w14:paraId="61F78AF2" w14:textId="1C17401B" w:rsidR="00F712BE" w:rsidRPr="001D7170" w:rsidRDefault="00F712BE" w:rsidP="00EA68E9">
      <w:pPr>
        <w:pStyle w:val="Heading1"/>
        <w:rPr>
          <w:rFonts w:ascii="Times New Roman" w:hAnsi="Times New Roman" w:cs="Times New Roman"/>
          <w:b/>
          <w:bCs/>
          <w:color w:val="auto"/>
          <w:sz w:val="24"/>
          <w:szCs w:val="24"/>
          <w:lang w:val="en-CA"/>
        </w:rPr>
      </w:pPr>
      <w:bookmarkStart w:id="1325" w:name="_Toc68797687"/>
      <w:r w:rsidRPr="00C9755B">
        <w:rPr>
          <w:rFonts w:ascii="Times New Roman" w:hAnsi="Times New Roman" w:cs="Times New Roman"/>
          <w:b/>
          <w:bCs/>
          <w:color w:val="auto"/>
          <w:sz w:val="24"/>
          <w:szCs w:val="24"/>
          <w:lang w:val="en-CA"/>
        </w:rPr>
        <w:t>Discussion</w:t>
      </w:r>
      <w:bookmarkEnd w:id="1325"/>
    </w:p>
    <w:p w14:paraId="7BBAB01C" w14:textId="60644D93" w:rsidR="00E17B10" w:rsidRPr="001D7170" w:rsidRDefault="00E17B10" w:rsidP="001D7170"/>
    <w:p w14:paraId="709A4153" w14:textId="7C5EA6F2" w:rsidR="00F712BE" w:rsidDel="006E7CB9" w:rsidRDefault="00F712BE" w:rsidP="00F712BE">
      <w:pPr>
        <w:spacing w:line="480" w:lineRule="auto"/>
        <w:jc w:val="both"/>
        <w:rPr>
          <w:del w:id="1326" w:author="Emma Bradshaw" w:date="2022-03-07T16:21:00Z"/>
        </w:rPr>
      </w:pPr>
      <w:r w:rsidRPr="00922560">
        <w:tab/>
      </w:r>
      <w:del w:id="1327" w:author="Derek Tittensor" w:date="2022-03-23T22:58:00Z">
        <w:r w:rsidDel="009D7DA4">
          <w:delText xml:space="preserve">The </w:delText>
        </w:r>
      </w:del>
      <w:ins w:id="1328" w:author="Derek Tittensor" w:date="2022-03-23T22:58:00Z">
        <w:r w:rsidR="009D7DA4">
          <w:t>Our</w:t>
        </w:r>
        <w:r w:rsidR="009D7DA4">
          <w:t xml:space="preserve"> </w:t>
        </w:r>
      </w:ins>
      <w:r>
        <w:t xml:space="preserve">findings suggest that by the end of the century, </w:t>
      </w:r>
      <w:commentRangeStart w:id="1329"/>
      <w:r w:rsidRPr="00922560">
        <w:t xml:space="preserve">a large proportion of </w:t>
      </w:r>
      <w:r w:rsidR="004A0BBA">
        <w:t xml:space="preserve">present-day </w:t>
      </w:r>
      <w:r w:rsidRPr="00922560">
        <w:t xml:space="preserve">reefs </w:t>
      </w:r>
      <w:commentRangeEnd w:id="1329"/>
      <w:r w:rsidR="009D7DA4">
        <w:rPr>
          <w:rStyle w:val="CommentReference"/>
          <w:rFonts w:asciiTheme="minorHAnsi" w:eastAsiaTheme="minorHAnsi" w:hAnsiTheme="minorHAnsi" w:cstheme="minorBidi"/>
          <w:lang w:val="fr-CA"/>
        </w:rPr>
        <w:commentReference w:id="1329"/>
      </w:r>
      <w:r w:rsidRPr="00922560">
        <w:t>w</w:t>
      </w:r>
      <w:r>
        <w:t>ill</w:t>
      </w:r>
      <w:r w:rsidRPr="00922560">
        <w:t xml:space="preserve"> be </w:t>
      </w:r>
      <w:del w:id="1330" w:author="Derek Tittensor" w:date="2022-03-23T22:58:00Z">
        <w:r w:rsidRPr="00922560" w:rsidDel="009D7DA4">
          <w:delText xml:space="preserve">found </w:delText>
        </w:r>
      </w:del>
      <w:ins w:id="1331" w:author="Derek Tittensor" w:date="2022-03-23T22:58:00Z">
        <w:r w:rsidR="009D7DA4">
          <w:t>located</w:t>
        </w:r>
        <w:r w:rsidR="009D7DA4" w:rsidRPr="00922560">
          <w:t xml:space="preserve"> </w:t>
        </w:r>
      </w:ins>
      <w:r w:rsidRPr="00922560">
        <w:t xml:space="preserve">in areas </w:t>
      </w:r>
      <w:del w:id="1332" w:author="Derek Tittensor" w:date="2022-03-23T22:58:00Z">
        <w:r w:rsidRPr="00922560" w:rsidDel="009D7DA4">
          <w:delText xml:space="preserve">exceeding </w:delText>
        </w:r>
      </w:del>
      <w:ins w:id="1333" w:author="Derek Tittensor" w:date="2022-03-23T22:58:00Z">
        <w:r w:rsidR="009D7DA4">
          <w:t>that exceed conservative thresholds fo</w:t>
        </w:r>
      </w:ins>
      <w:ins w:id="1334" w:author="Derek Tittensor" w:date="2022-03-23T22:59:00Z">
        <w:r w:rsidR="009D7DA4">
          <w:t xml:space="preserve">r either SST or pH tolerances, or both. </w:t>
        </w:r>
      </w:ins>
      <w:del w:id="1335" w:author="Derek Tittensor" w:date="2022-03-23T22:59:00Z">
        <w:r w:rsidRPr="00922560" w:rsidDel="009D7DA4">
          <w:delText>both their surface ocean pH and SST thresholds</w:delText>
        </w:r>
        <w:r w:rsidR="00E80887" w:rsidDel="009D7DA4">
          <w:delText>.</w:delText>
        </w:r>
      </w:del>
      <w:r w:rsidR="00E80887">
        <w:t xml:space="preserve"> Under the assumption that reefs will no longer persist in these regions, this represents a </w:t>
      </w:r>
      <w:r w:rsidRPr="00DC75B8">
        <w:t xml:space="preserve">total </w:t>
      </w:r>
      <w:r w:rsidR="00D83C70">
        <w:t xml:space="preserve">areal </w:t>
      </w:r>
      <w:r w:rsidRPr="00BB191D">
        <w:t xml:space="preserve">decline of </w:t>
      </w:r>
      <w:r w:rsidRPr="001D7170">
        <w:t>95</w:t>
      </w:r>
      <w:r w:rsidR="00D169CB">
        <w:t>.4</w:t>
      </w:r>
      <w:r w:rsidRPr="001D7170">
        <w:t>%</w:t>
      </w:r>
      <w:r w:rsidRPr="00BB191D">
        <w:t>.</w:t>
      </w:r>
      <w:r w:rsidRPr="00AB760B">
        <w:t xml:space="preserve"> </w:t>
      </w:r>
      <w:commentRangeStart w:id="1336"/>
      <w:r w:rsidRPr="00AB760B">
        <w:t>Th</w:t>
      </w:r>
      <w:r w:rsidRPr="00DC75B8">
        <w:t>e</w:t>
      </w:r>
      <w:r w:rsidRPr="00922560">
        <w:t xml:space="preserve"> total area of reefs covered by MPAs </w:t>
      </w:r>
      <w:r w:rsidR="007C0EF9">
        <w:t xml:space="preserve">decreased </w:t>
      </w:r>
      <w:r w:rsidRPr="00922560">
        <w:t>from 735</w:t>
      </w:r>
      <w:r w:rsidR="00ED2995">
        <w:t>,</w:t>
      </w:r>
      <w:r w:rsidRPr="00922560">
        <w:t>405</w:t>
      </w:r>
      <w:r w:rsidRPr="00922560">
        <w:rPr>
          <w:vertAlign w:val="superscript"/>
        </w:rPr>
        <w:t xml:space="preserve"> </w:t>
      </w:r>
      <w:r w:rsidRPr="00922560">
        <w:t>km</w:t>
      </w:r>
      <w:r w:rsidRPr="00922560">
        <w:rPr>
          <w:vertAlign w:val="superscript"/>
        </w:rPr>
        <w:t xml:space="preserve">2 </w:t>
      </w:r>
      <w:r w:rsidRPr="00922560">
        <w:t>in 2000-2010 to 64</w:t>
      </w:r>
      <w:r w:rsidR="00ED2995">
        <w:t>,</w:t>
      </w:r>
      <w:r w:rsidRPr="00922560">
        <w:t>002km</w:t>
      </w:r>
      <w:r w:rsidRPr="00922560">
        <w:rPr>
          <w:vertAlign w:val="superscript"/>
        </w:rPr>
        <w:t xml:space="preserve">2 </w:t>
      </w:r>
      <w:r w:rsidRPr="00922560">
        <w:t>in 2090-</w:t>
      </w:r>
      <w:r w:rsidRPr="00EB2CEA">
        <w:t xml:space="preserve">2100, a decline of </w:t>
      </w:r>
      <w:r w:rsidRPr="001D7170">
        <w:t>91</w:t>
      </w:r>
      <w:r w:rsidRPr="00EB2CEA">
        <w:t>%.</w:t>
      </w:r>
      <w:r w:rsidR="00A41D1A">
        <w:t xml:space="preserve"> </w:t>
      </w:r>
      <w:r w:rsidR="00A41D1A" w:rsidRPr="00AE639B">
        <w:t xml:space="preserve">However, the </w:t>
      </w:r>
      <w:r w:rsidR="00974C9F" w:rsidRPr="00AE639B">
        <w:t>proportion of reefs covered</w:t>
      </w:r>
      <w:r w:rsidR="00BD4DE4">
        <w:t xml:space="preserve"> by MPAs</w:t>
      </w:r>
      <w:r w:rsidR="00974C9F" w:rsidRPr="00AE639B">
        <w:t xml:space="preserve"> </w:t>
      </w:r>
      <w:r w:rsidR="00E34711">
        <w:t xml:space="preserve">increased </w:t>
      </w:r>
      <w:r w:rsidR="00974C9F" w:rsidRPr="00AE639B">
        <w:t xml:space="preserve">from </w:t>
      </w:r>
      <w:r w:rsidR="00E73D18" w:rsidRPr="001D7170">
        <w:t>50.4</w:t>
      </w:r>
      <w:r w:rsidR="00974C9F" w:rsidRPr="00AE639B">
        <w:t xml:space="preserve">% in 2000-2010 to </w:t>
      </w:r>
      <w:r w:rsidR="00B01564" w:rsidRPr="001D7170">
        <w:t>95.1</w:t>
      </w:r>
      <w:r w:rsidR="00974C9F" w:rsidRPr="00AE639B">
        <w:t>% in 2090-2100</w:t>
      </w:r>
      <w:ins w:id="1337" w:author="Emma Bradshaw" w:date="2022-03-07T12:28:00Z">
        <w:r w:rsidR="002C5D0C">
          <w:t>.</w:t>
        </w:r>
      </w:ins>
      <w:ins w:id="1338" w:author="Emma Bradshaw" w:date="2022-03-07T12:29:00Z">
        <w:r w:rsidR="002C5D0C">
          <w:t xml:space="preserve"> </w:t>
        </w:r>
      </w:ins>
      <w:commentRangeEnd w:id="1336"/>
      <w:r w:rsidR="009D7DA4">
        <w:rPr>
          <w:rStyle w:val="CommentReference"/>
          <w:rFonts w:asciiTheme="minorHAnsi" w:eastAsiaTheme="minorHAnsi" w:hAnsiTheme="minorHAnsi" w:cstheme="minorBidi"/>
          <w:lang w:val="fr-CA"/>
        </w:rPr>
        <w:commentReference w:id="1336"/>
      </w:r>
      <w:ins w:id="1339" w:author="Emma Bradshaw" w:date="2022-03-07T12:29:00Z">
        <w:r w:rsidR="002C5D0C">
          <w:t xml:space="preserve">These values </w:t>
        </w:r>
        <w:del w:id="1340" w:author="Derek Tittensor" w:date="2022-03-23T23:00:00Z">
          <w:r w:rsidR="002C5D0C" w:rsidDel="009D7DA4">
            <w:delText xml:space="preserve">then mean that </w:delText>
          </w:r>
        </w:del>
      </w:ins>
      <w:ins w:id="1341" w:author="Derek Tittensor" w:date="2022-03-23T23:00:00Z">
        <w:r w:rsidR="009D7DA4">
          <w:t xml:space="preserve">suggest that </w:t>
        </w:r>
      </w:ins>
      <w:ins w:id="1342" w:author="Emma Bradshaw" w:date="2022-03-07T12:29:00Z">
        <w:r w:rsidR="002C5D0C">
          <w:t xml:space="preserve">there </w:t>
        </w:r>
        <w:del w:id="1343" w:author="Derek Tittensor" w:date="2022-03-23T23:00:00Z">
          <w:r w:rsidR="002C5D0C" w:rsidDel="009D7DA4">
            <w:delText>is</w:delText>
          </w:r>
        </w:del>
      </w:ins>
      <w:ins w:id="1344" w:author="Derek Tittensor" w:date="2022-03-23T23:00:00Z">
        <w:r w:rsidR="009D7DA4">
          <w:t>will be</w:t>
        </w:r>
      </w:ins>
      <w:ins w:id="1345" w:author="Emma Bradshaw" w:date="2022-03-07T12:29:00Z">
        <w:r w:rsidR="002C5D0C">
          <w:t xml:space="preserve"> a greater </w:t>
        </w:r>
        <w:del w:id="1346" w:author="Derek Tittensor" w:date="2022-03-23T23:00:00Z">
          <w:r w:rsidR="002C5D0C" w:rsidDel="009D7DA4">
            <w:delText xml:space="preserve">reef </w:delText>
          </w:r>
        </w:del>
        <w:r w:rsidR="002C5D0C">
          <w:t xml:space="preserve">decline </w:t>
        </w:r>
      </w:ins>
      <w:ins w:id="1347" w:author="Derek Tittensor" w:date="2022-03-23T23:00:00Z">
        <w:r w:rsidR="009D7DA4">
          <w:t xml:space="preserve">in reefs remaining in suitable habitat </w:t>
        </w:r>
      </w:ins>
      <w:ins w:id="1348" w:author="Emma Bradshaw" w:date="2022-03-07T12:29:00Z">
        <w:del w:id="1349" w:author="Derek Tittensor" w:date="2022-03-23T23:00:00Z">
          <w:r w:rsidR="002C5D0C" w:rsidDel="009D7DA4">
            <w:delText xml:space="preserve">observed </w:delText>
          </w:r>
        </w:del>
        <w:r w:rsidR="002C5D0C">
          <w:t xml:space="preserve">outside of MPAs </w:t>
        </w:r>
        <w:del w:id="1350" w:author="Derek Tittensor" w:date="2022-03-23T23:00:00Z">
          <w:r w:rsidR="002C5D0C" w:rsidDel="009D7DA4">
            <w:delText xml:space="preserve">rather </w:delText>
          </w:r>
        </w:del>
        <w:r w:rsidR="002C5D0C">
          <w:t xml:space="preserve">than inside, </w:t>
        </w:r>
        <w:del w:id="1351" w:author="Derek Tittensor" w:date="2022-03-23T23:00:00Z">
          <w:r w:rsidR="002C5D0C" w:rsidDel="009D7DA4">
            <w:delText>further supporting the idea that MPAs can serve as effective tools in</w:delText>
          </w:r>
        </w:del>
      </w:ins>
      <w:ins w:id="1352" w:author="Derek Tittensor" w:date="2022-03-23T23:00:00Z">
        <w:r w:rsidR="009D7DA4">
          <w:t>emphasizing their importance in reef conservation</w:t>
        </w:r>
      </w:ins>
      <w:ins w:id="1353" w:author="Emma Bradshaw" w:date="2022-03-07T12:29:00Z">
        <w:del w:id="1354" w:author="Derek Tittensor" w:date="2022-03-23T23:00:00Z">
          <w:r w:rsidR="002C5D0C" w:rsidDel="009D7DA4">
            <w:delText xml:space="preserve"> preservi</w:delText>
          </w:r>
        </w:del>
        <w:del w:id="1355" w:author="Derek Tittensor" w:date="2022-03-23T23:01:00Z">
          <w:r w:rsidR="002C5D0C" w:rsidDel="009D7DA4">
            <w:delText>ng reefs</w:delText>
          </w:r>
        </w:del>
        <w:r w:rsidR="002C5D0C">
          <w:t xml:space="preserve">. </w:t>
        </w:r>
      </w:ins>
      <w:del w:id="1356" w:author="Emma Bradshaw" w:date="2022-03-07T12:28:00Z">
        <w:r w:rsidR="00087BF7" w:rsidDel="002C5D0C">
          <w:delText xml:space="preserve"> </w:delText>
        </w:r>
        <w:r w:rsidR="00087BF7" w:rsidRPr="001D7170" w:rsidDel="002C5D0C">
          <w:rPr>
            <w:highlight w:val="yellow"/>
          </w:rPr>
          <w:delText>(since this represents a grea</w:delText>
        </w:r>
        <w:r w:rsidR="003952C2" w:rsidDel="002C5D0C">
          <w:rPr>
            <w:highlight w:val="yellow"/>
          </w:rPr>
          <w:delText>t</w:delText>
        </w:r>
        <w:r w:rsidR="00087BF7" w:rsidRPr="001D7170" w:rsidDel="002C5D0C">
          <w:rPr>
            <w:highlight w:val="yellow"/>
          </w:rPr>
          <w:delText>er decline in reef area outside of MPAs than inside, discuss further)</w:delText>
        </w:r>
        <w:r w:rsidR="003155CA" w:rsidDel="002C5D0C">
          <w:delText xml:space="preserve">. </w:delText>
        </w:r>
      </w:del>
      <w:del w:id="1357" w:author="Derek Tittensor" w:date="2022-03-23T23:01:00Z">
        <w:r w:rsidRPr="00922560" w:rsidDel="009D7DA4">
          <w:delText>Moreover</w:delText>
        </w:r>
      </w:del>
      <w:ins w:id="1358" w:author="Derek Tittensor" w:date="2022-03-23T23:01:00Z">
        <w:r w:rsidR="009D7DA4">
          <w:t xml:space="preserve">Of the area that remains in suitable environmental conditions within MPAs, </w:t>
        </w:r>
      </w:ins>
      <w:del w:id="1359" w:author="Derek Tittensor" w:date="2022-03-23T23:01:00Z">
        <w:r w:rsidRPr="00922560" w:rsidDel="009D7DA4">
          <w:delText>, coverage of reefs by MPAs</w:delText>
        </w:r>
      </w:del>
      <w:ins w:id="1360" w:author="Derek Tittensor" w:date="2022-03-23T23:01:00Z">
        <w:r w:rsidR="009D7DA4">
          <w:t>this</w:t>
        </w:r>
      </w:ins>
      <w:r w:rsidRPr="00922560">
        <w:t xml:space="preserve"> shifted from being predominantly IUCN categories VI and II in 2000-2010, to IUCN categories IV and VI in 2090-2100. </w:t>
      </w:r>
    </w:p>
    <w:p w14:paraId="349198CA" w14:textId="77777777" w:rsidR="00BE5F8F" w:rsidRPr="00922560" w:rsidRDefault="00BE5F8F" w:rsidP="00F712BE">
      <w:pPr>
        <w:spacing w:line="480" w:lineRule="auto"/>
        <w:jc w:val="both"/>
      </w:pPr>
    </w:p>
    <w:p w14:paraId="4CB55C04" w14:textId="77777777" w:rsidR="00DB2F32" w:rsidRDefault="00DB2F32" w:rsidP="00774B2F">
      <w:pPr>
        <w:pStyle w:val="Heading2"/>
        <w:rPr>
          <w:ins w:id="1361" w:author="Derek Tittensor" w:date="2022-03-23T23:01:00Z"/>
          <w:rFonts w:ascii="Times New Roman" w:hAnsi="Times New Roman" w:cs="Times New Roman"/>
          <w:i/>
          <w:iCs/>
          <w:color w:val="auto"/>
          <w:sz w:val="24"/>
          <w:szCs w:val="24"/>
        </w:rPr>
      </w:pPr>
      <w:bookmarkStart w:id="1362" w:name="_Toc68797688"/>
    </w:p>
    <w:p w14:paraId="6857B67F" w14:textId="6357388C" w:rsidR="00F712BE" w:rsidRDefault="00DB2F32" w:rsidP="00774B2F">
      <w:pPr>
        <w:pStyle w:val="Heading2"/>
        <w:rPr>
          <w:rFonts w:ascii="Times New Roman" w:hAnsi="Times New Roman" w:cs="Times New Roman"/>
          <w:i/>
          <w:iCs/>
          <w:color w:val="auto"/>
          <w:sz w:val="24"/>
          <w:szCs w:val="24"/>
        </w:rPr>
      </w:pPr>
      <w:ins w:id="1363" w:author="Derek Tittensor" w:date="2022-03-23T23:02:00Z">
        <w:r>
          <w:rPr>
            <w:rFonts w:ascii="Times New Roman" w:hAnsi="Times New Roman" w:cs="Times New Roman"/>
            <w:i/>
            <w:iCs/>
            <w:color w:val="auto"/>
            <w:sz w:val="24"/>
            <w:szCs w:val="24"/>
          </w:rPr>
          <w:t xml:space="preserve">Coral </w:t>
        </w:r>
      </w:ins>
      <w:del w:id="1364" w:author="Derek Tittensor" w:date="2022-03-23T23:02:00Z">
        <w:r w:rsidR="00774B2F" w:rsidRPr="002B513A" w:rsidDel="00DB2F32">
          <w:rPr>
            <w:rFonts w:ascii="Times New Roman" w:hAnsi="Times New Roman" w:cs="Times New Roman"/>
            <w:i/>
            <w:iCs/>
            <w:color w:val="auto"/>
            <w:sz w:val="24"/>
            <w:szCs w:val="24"/>
          </w:rPr>
          <w:delText>R</w:delText>
        </w:r>
      </w:del>
      <w:ins w:id="1365" w:author="Derek Tittensor" w:date="2022-03-23T23:02:00Z">
        <w:r>
          <w:rPr>
            <w:rFonts w:ascii="Times New Roman" w:hAnsi="Times New Roman" w:cs="Times New Roman"/>
            <w:i/>
            <w:iCs/>
            <w:color w:val="auto"/>
            <w:sz w:val="24"/>
            <w:szCs w:val="24"/>
          </w:rPr>
          <w:t>r</w:t>
        </w:r>
      </w:ins>
      <w:r w:rsidR="00774B2F" w:rsidRPr="002B513A">
        <w:rPr>
          <w:rFonts w:ascii="Times New Roman" w:hAnsi="Times New Roman" w:cs="Times New Roman"/>
          <w:i/>
          <w:iCs/>
          <w:color w:val="auto"/>
          <w:sz w:val="24"/>
          <w:szCs w:val="24"/>
        </w:rPr>
        <w:t>eefs and present</w:t>
      </w:r>
      <w:ins w:id="1366" w:author="Derek Tittensor" w:date="2022-03-23T23:02:00Z">
        <w:r>
          <w:rPr>
            <w:rFonts w:ascii="Times New Roman" w:hAnsi="Times New Roman" w:cs="Times New Roman"/>
            <w:i/>
            <w:iCs/>
            <w:color w:val="auto"/>
            <w:sz w:val="24"/>
            <w:szCs w:val="24"/>
          </w:rPr>
          <w:t xml:space="preserve"> day</w:t>
        </w:r>
      </w:ins>
      <w:r w:rsidR="00774B2F" w:rsidRPr="002B513A">
        <w:rPr>
          <w:rFonts w:ascii="Times New Roman" w:hAnsi="Times New Roman" w:cs="Times New Roman"/>
          <w:i/>
          <w:iCs/>
          <w:color w:val="auto"/>
          <w:sz w:val="24"/>
          <w:szCs w:val="24"/>
        </w:rPr>
        <w:t>/future SST and pH conditions</w:t>
      </w:r>
      <w:bookmarkEnd w:id="1362"/>
      <w:ins w:id="1367" w:author="Emma Bradshaw" w:date="2022-03-09T14:36:00Z">
        <w:r w:rsidR="00E20909">
          <w:rPr>
            <w:rFonts w:ascii="Times New Roman" w:hAnsi="Times New Roman" w:cs="Times New Roman"/>
            <w:i/>
            <w:iCs/>
            <w:color w:val="auto"/>
            <w:sz w:val="24"/>
            <w:szCs w:val="24"/>
          </w:rPr>
          <w:t xml:space="preserve"> under </w:t>
        </w:r>
      </w:ins>
      <w:ins w:id="1368" w:author="Emma Bradshaw" w:date="2022-03-09T14:37:00Z">
        <w:r w:rsidR="00E20909">
          <w:rPr>
            <w:rFonts w:ascii="Times New Roman" w:hAnsi="Times New Roman" w:cs="Times New Roman"/>
            <w:i/>
            <w:iCs/>
            <w:color w:val="auto"/>
            <w:sz w:val="24"/>
            <w:szCs w:val="24"/>
          </w:rPr>
          <w:t>IPSL-CM6A-LR</w:t>
        </w:r>
      </w:ins>
    </w:p>
    <w:p w14:paraId="2945D07F" w14:textId="77777777" w:rsidR="00774B2F" w:rsidRPr="001D7170" w:rsidRDefault="00774B2F" w:rsidP="001D7170"/>
    <w:p w14:paraId="3096C85F" w14:textId="77777777" w:rsidR="00072757" w:rsidRDefault="00F712BE" w:rsidP="009164A5">
      <w:pPr>
        <w:spacing w:line="480" w:lineRule="auto"/>
        <w:ind w:firstLine="720"/>
        <w:jc w:val="both"/>
        <w:rPr>
          <w:ins w:id="1369" w:author="Derek Tittensor" w:date="2022-03-23T23:09:00Z"/>
        </w:rPr>
      </w:pPr>
      <w:r w:rsidRPr="00922560">
        <w:t xml:space="preserve">At the beginning of the century, 98.5% of all reefs were found to be in areas where mean SST </w:t>
      </w:r>
      <w:r w:rsidR="006C6606">
        <w:t xml:space="preserve">was </w:t>
      </w:r>
      <w:r w:rsidRPr="00922560">
        <w:t xml:space="preserve">below </w:t>
      </w:r>
      <w:r>
        <w:t>the identified</w:t>
      </w:r>
      <w:r w:rsidRPr="00922560">
        <w:t xml:space="preserve"> maximal thermal threshold of 30</w:t>
      </w:r>
      <w:r>
        <w:sym w:font="Symbol" w:char="F0B0"/>
      </w:r>
      <w:r w:rsidRPr="00922560">
        <w:t>C</w:t>
      </w:r>
      <w:del w:id="1370" w:author="Emma Bradshaw" w:date="2022-03-11T19:33:00Z">
        <w:r w:rsidRPr="00922560" w:rsidDel="004B09E5">
          <w:delText xml:space="preserve"> (Fig </w:delText>
        </w:r>
        <w:r w:rsidDel="004B09E5">
          <w:delText>9</w:delText>
        </w:r>
        <w:r w:rsidRPr="00922560" w:rsidDel="004B09E5">
          <w:delText>)</w:delText>
        </w:r>
      </w:del>
      <w:ins w:id="1371" w:author="Emma Bradshaw" w:date="2022-03-11T19:35:00Z">
        <w:r w:rsidR="005A7B46">
          <w:t xml:space="preserve"> (Fig 5).</w:t>
        </w:r>
      </w:ins>
      <w:del w:id="1372" w:author="Emma Bradshaw" w:date="2022-03-11T19:35:00Z">
        <w:r w:rsidRPr="00922560" w:rsidDel="005A7B46">
          <w:delText>.</w:delText>
        </w:r>
      </w:del>
      <w:r w:rsidRPr="00922560">
        <w:t xml:space="preserve"> However, 40% of reefs </w:t>
      </w:r>
      <w:r>
        <w:t>were within</w:t>
      </w:r>
      <w:r w:rsidRPr="00922560">
        <w:t xml:space="preserve"> only 1</w:t>
      </w:r>
      <w:r>
        <w:sym w:font="Symbol" w:char="F0B0"/>
      </w:r>
      <w:r w:rsidRPr="00922560">
        <w:t xml:space="preserve">C </w:t>
      </w:r>
      <w:r>
        <w:t>of</w:t>
      </w:r>
      <w:r w:rsidRPr="00922560">
        <w:t xml:space="preserve"> the thermal limit</w:t>
      </w:r>
      <w:ins w:id="1373" w:author="Emma Bradshaw" w:date="2022-03-11T19:35:00Z">
        <w:r w:rsidR="005A7B46">
          <w:t xml:space="preserve"> (Fig 5)</w:t>
        </w:r>
      </w:ins>
      <w:ins w:id="1374" w:author="Emma Bradshaw" w:date="2022-03-11T19:33:00Z">
        <w:r w:rsidR="004B09E5">
          <w:t xml:space="preserve">. </w:t>
        </w:r>
      </w:ins>
      <w:del w:id="1375" w:author="Emma Bradshaw" w:date="2022-03-11T19:33:00Z">
        <w:r w:rsidRPr="00922560" w:rsidDel="004B09E5">
          <w:delText xml:space="preserve"> (Fig </w:delText>
        </w:r>
        <w:r w:rsidDel="004B09E5">
          <w:delText>9</w:delText>
        </w:r>
        <w:r w:rsidRPr="00922560" w:rsidDel="004B09E5">
          <w:delText xml:space="preserve">). </w:delText>
        </w:r>
      </w:del>
      <w:r w:rsidRPr="00922560">
        <w:t xml:space="preserve">These findings </w:t>
      </w:r>
      <w:r>
        <w:t xml:space="preserve">match </w:t>
      </w:r>
      <w:r w:rsidRPr="00922560">
        <w:t xml:space="preserve">previous studies which </w:t>
      </w:r>
      <w:r>
        <w:t xml:space="preserve">have </w:t>
      </w:r>
      <w:r w:rsidRPr="00922560">
        <w:t>demonstrated that many corals, and their associated algal symbionts, are currently found living close to their thermal maximums (Middlebrook et al. 2008)</w:t>
      </w:r>
      <w:r>
        <w:t xml:space="preserve"> </w:t>
      </w:r>
      <w:proofErr w:type="gramStart"/>
      <w:r>
        <w:t>and also</w:t>
      </w:r>
      <w:proofErr w:type="gramEnd"/>
      <w:r>
        <w:t xml:space="preserve"> provide support for the selected </w:t>
      </w:r>
      <w:r w:rsidRPr="00761BC7">
        <w:t>thermal threshold (</w:t>
      </w:r>
      <w:r w:rsidRPr="001D7170">
        <w:t>Wooldridge 2009</w:t>
      </w:r>
      <w:r w:rsidRPr="00761BC7">
        <w:t>)</w:t>
      </w:r>
      <w:ins w:id="1376" w:author="Derek Tittensor" w:date="2022-03-23T23:03:00Z">
        <w:r w:rsidR="00DB2F32">
          <w:t xml:space="preserve">, with very few reefs found beyond this. Furthermore, given that the reef data were collected over a large time-span from the 1950s </w:t>
        </w:r>
        <w:r w:rsidR="00DB2F32">
          <w:lastRenderedPageBreak/>
          <w:t xml:space="preserve">onwards, and that the oceans have warmed since then, </w:t>
        </w:r>
        <w:commentRangeStart w:id="1377"/>
        <w:commentRangeStart w:id="1378"/>
        <w:r w:rsidR="00DB2F32">
          <w:t>it is possible that th</w:t>
        </w:r>
      </w:ins>
      <w:ins w:id="1379" w:author="Derek Tittensor" w:date="2022-03-23T23:04:00Z">
        <w:r w:rsidR="00DB2F32">
          <w:t>e small fraction of reefs beyond this threshold were observed and recorded when the waters were cooler</w:t>
        </w:r>
      </w:ins>
      <w:commentRangeEnd w:id="1377"/>
      <w:ins w:id="1380" w:author="Derek Tittensor" w:date="2022-03-23T23:06:00Z">
        <w:r w:rsidR="00DB2F32">
          <w:rPr>
            <w:rStyle w:val="CommentReference"/>
            <w:rFonts w:asciiTheme="minorHAnsi" w:eastAsiaTheme="minorHAnsi" w:hAnsiTheme="minorHAnsi" w:cstheme="minorBidi"/>
            <w:lang w:val="fr-CA"/>
          </w:rPr>
          <w:commentReference w:id="1377"/>
        </w:r>
        <w:commentRangeEnd w:id="1378"/>
        <w:r w:rsidR="00DB2F32">
          <w:rPr>
            <w:rStyle w:val="CommentReference"/>
            <w:rFonts w:asciiTheme="minorHAnsi" w:eastAsiaTheme="minorHAnsi" w:hAnsiTheme="minorHAnsi" w:cstheme="minorBidi"/>
            <w:lang w:val="fr-CA"/>
          </w:rPr>
          <w:commentReference w:id="1378"/>
        </w:r>
      </w:ins>
      <w:r w:rsidRPr="00761BC7">
        <w:t>.</w:t>
      </w:r>
      <w:del w:id="1381" w:author="Derek Tittensor" w:date="2022-03-23T23:06:00Z">
        <w:r w:rsidDel="00072757">
          <w:delText xml:space="preserve"> </w:delText>
        </w:r>
        <w:r w:rsidRPr="00922560" w:rsidDel="00072757">
          <w:delText>Consequently, w</w:delText>
        </w:r>
      </w:del>
      <w:ins w:id="1382" w:author="Derek Tittensor" w:date="2022-03-23T23:06:00Z">
        <w:r w:rsidR="00072757">
          <w:t xml:space="preserve"> W</w:t>
        </w:r>
      </w:ins>
      <w:r w:rsidRPr="00922560">
        <w:t xml:space="preserve">ith sea surface temperatures projected to increase over the coming century, </w:t>
      </w:r>
      <w:del w:id="1383" w:author="Derek Tittensor" w:date="2022-03-23T23:06:00Z">
        <w:r w:rsidRPr="00922560" w:rsidDel="00DB2F32">
          <w:delText xml:space="preserve">it is expected that </w:delText>
        </w:r>
      </w:del>
      <w:r w:rsidRPr="00922560">
        <w:t xml:space="preserve">the </w:t>
      </w:r>
      <w:r>
        <w:t xml:space="preserve">area </w:t>
      </w:r>
      <w:r w:rsidRPr="00922560">
        <w:t xml:space="preserve">of reefs subjected to </w:t>
      </w:r>
      <w:r>
        <w:t xml:space="preserve">thermal </w:t>
      </w:r>
      <w:r w:rsidRPr="00922560">
        <w:t xml:space="preserve">stress will </w:t>
      </w:r>
      <w:r w:rsidR="00C4714F">
        <w:t xml:space="preserve">also increase </w:t>
      </w:r>
      <w:r w:rsidRPr="00922560">
        <w:t>(Middlebrook et al. 2008). Such statements are corroborated by</w:t>
      </w:r>
      <w:r>
        <w:t xml:space="preserve"> </w:t>
      </w:r>
      <w:r w:rsidR="002C20D9">
        <w:t xml:space="preserve">our </w:t>
      </w:r>
      <w:r w:rsidRPr="00922560">
        <w:t>results which indicated that</w:t>
      </w:r>
      <w:r w:rsidR="00D72060">
        <w:t xml:space="preserve"> </w:t>
      </w:r>
      <w:r w:rsidRPr="00922560">
        <w:t>in 2090-2100</w:t>
      </w:r>
      <w:ins w:id="1384" w:author="Emma Bradshaw" w:date="2022-03-11T19:34:00Z">
        <w:r w:rsidR="005A7B46">
          <w:t>, under RCP8.5,</w:t>
        </w:r>
      </w:ins>
      <w:r w:rsidRPr="00922560">
        <w:t xml:space="preserve"> more than 85% of total </w:t>
      </w:r>
      <w:r>
        <w:t xml:space="preserve">current </w:t>
      </w:r>
      <w:r w:rsidRPr="00922560">
        <w:t xml:space="preserve">reef </w:t>
      </w:r>
      <w:r>
        <w:t xml:space="preserve">area </w:t>
      </w:r>
      <w:r w:rsidRPr="00922560">
        <w:t>would be found above the thermal threshold of 30</w:t>
      </w:r>
      <w:r>
        <w:sym w:font="Symbol" w:char="F0B0"/>
      </w:r>
      <w:r w:rsidRPr="00922560">
        <w:t>C</w:t>
      </w:r>
      <w:commentRangeStart w:id="1385"/>
      <w:r w:rsidRPr="00922560">
        <w:t>, therefore classifying them a</w:t>
      </w:r>
      <w:commentRangeStart w:id="1386"/>
      <w:r w:rsidRPr="00922560">
        <w:t>s reefs of concern</w:t>
      </w:r>
      <w:r>
        <w:t xml:space="preserve"> for the analysis</w:t>
      </w:r>
      <w:r w:rsidRPr="00922560">
        <w:t xml:space="preserve"> </w:t>
      </w:r>
      <w:commentRangeEnd w:id="1386"/>
      <w:r>
        <w:rPr>
          <w:rStyle w:val="CommentReference"/>
        </w:rPr>
        <w:commentReference w:id="1386"/>
      </w:r>
      <w:commentRangeEnd w:id="1385"/>
      <w:r w:rsidR="00072757">
        <w:rPr>
          <w:rStyle w:val="CommentReference"/>
          <w:rFonts w:asciiTheme="minorHAnsi" w:eastAsiaTheme="minorHAnsi" w:hAnsiTheme="minorHAnsi" w:cstheme="minorBidi"/>
          <w:lang w:val="fr-CA"/>
        </w:rPr>
        <w:commentReference w:id="1385"/>
      </w:r>
      <w:r w:rsidRPr="00922560">
        <w:t xml:space="preserve">(Fig </w:t>
      </w:r>
      <w:ins w:id="1387" w:author="Emma Bradshaw" w:date="2022-03-11T19:34:00Z">
        <w:r w:rsidR="005A7B46">
          <w:t>6</w:t>
        </w:r>
      </w:ins>
      <w:del w:id="1388" w:author="Emma Bradshaw" w:date="2022-03-11T19:34:00Z">
        <w:r w:rsidRPr="00922560" w:rsidDel="005A7B46">
          <w:delText>1</w:delText>
        </w:r>
        <w:r w:rsidDel="005A7B46">
          <w:delText>0</w:delText>
        </w:r>
      </w:del>
      <w:r w:rsidRPr="00922560">
        <w:t xml:space="preserve">). In fact, approximately one-third of reefs </w:t>
      </w:r>
      <w:r>
        <w:t>were</w:t>
      </w:r>
      <w:r w:rsidRPr="00922560">
        <w:t xml:space="preserve"> pr</w:t>
      </w:r>
      <w:r>
        <w:t>ojected</w:t>
      </w:r>
      <w:r w:rsidRPr="00922560">
        <w:t xml:space="preserve"> to be found 2-3</w:t>
      </w:r>
      <w:r>
        <w:sym w:font="Symbol" w:char="F0B0"/>
      </w:r>
      <w:r w:rsidRPr="00922560">
        <w:t xml:space="preserve">C above the thermal threshold (Fig </w:t>
      </w:r>
      <w:ins w:id="1389" w:author="Emma Bradshaw" w:date="2022-03-11T19:35:00Z">
        <w:r w:rsidR="005A7B46">
          <w:t>6</w:t>
        </w:r>
      </w:ins>
      <w:del w:id="1390" w:author="Emma Bradshaw" w:date="2022-03-11T19:35:00Z">
        <w:r w:rsidRPr="00922560" w:rsidDel="005A7B46">
          <w:delText>1</w:delText>
        </w:r>
        <w:r w:rsidDel="005A7B46">
          <w:delText>0</w:delText>
        </w:r>
      </w:del>
      <w:r w:rsidRPr="00922560">
        <w:t>)</w:t>
      </w:r>
      <w:ins w:id="1391" w:author="Derek Tittensor" w:date="2022-03-23T23:08:00Z">
        <w:r w:rsidR="00072757">
          <w:t>, and are likely to suffer from severe</w:t>
        </w:r>
      </w:ins>
      <w:del w:id="1392" w:author="Derek Tittensor" w:date="2022-03-23T23:08:00Z">
        <w:r w:rsidRPr="00922560" w:rsidDel="00072757">
          <w:delText xml:space="preserve">. </w:delText>
        </w:r>
        <w:r w:rsidRPr="0094696C" w:rsidDel="00072757">
          <w:rPr>
            <w:rPrChange w:id="1393" w:author="Emma Bradshaw" w:date="2022-03-08T12:49:00Z">
              <w:rPr>
                <w:highlight w:val="yellow"/>
              </w:rPr>
            </w:rPrChange>
          </w:rPr>
          <w:delText xml:space="preserve">Reefs found in such conditions </w:delText>
        </w:r>
      </w:del>
      <w:ins w:id="1394" w:author="Emma Bradshaw" w:date="2022-03-08T12:49:00Z">
        <w:del w:id="1395" w:author="Derek Tittensor" w:date="2022-03-23T23:08:00Z">
          <w:r w:rsidR="0094696C" w:rsidRPr="0094696C" w:rsidDel="00072757">
            <w:rPr>
              <w:rPrChange w:id="1396" w:author="Emma Bradshaw" w:date="2022-03-08T12:49:00Z">
                <w:rPr>
                  <w:highlight w:val="yellow"/>
                </w:rPr>
              </w:rPrChange>
            </w:rPr>
            <w:delText xml:space="preserve">will severely suffer </w:delText>
          </w:r>
        </w:del>
      </w:ins>
      <w:del w:id="1397" w:author="Emma Bradshaw" w:date="2022-03-08T12:49:00Z">
        <w:r w:rsidRPr="0094696C" w:rsidDel="0094696C">
          <w:rPr>
            <w:rPrChange w:id="1398" w:author="Emma Bradshaw" w:date="2022-03-08T12:49:00Z">
              <w:rPr>
                <w:highlight w:val="yellow"/>
              </w:rPr>
            </w:rPrChange>
          </w:rPr>
          <w:delText xml:space="preserve">are likely to suffer </w:delText>
        </w:r>
      </w:del>
      <w:del w:id="1399" w:author="Derek Tittensor" w:date="2022-03-23T23:08:00Z">
        <w:r w:rsidRPr="0094696C" w:rsidDel="00072757">
          <w:rPr>
            <w:rPrChange w:id="1400" w:author="Emma Bradshaw" w:date="2022-03-08T12:49:00Z">
              <w:rPr>
                <w:highlight w:val="yellow"/>
              </w:rPr>
            </w:rPrChange>
          </w:rPr>
          <w:delText>from the effects of</w:delText>
        </w:r>
      </w:del>
      <w:r w:rsidRPr="0094696C">
        <w:rPr>
          <w:rPrChange w:id="1401" w:author="Emma Bradshaw" w:date="2022-03-08T12:49:00Z">
            <w:rPr>
              <w:highlight w:val="yellow"/>
            </w:rPr>
          </w:rPrChange>
        </w:rPr>
        <w:t xml:space="preserve"> coral bleaching due to exposure to elevated sea surface temperatures</w:t>
      </w:r>
      <w:ins w:id="1402" w:author="Derek Tittensor" w:date="2022-03-23T23:08:00Z">
        <w:r w:rsidR="00072757">
          <w:t xml:space="preserve"> </w:t>
        </w:r>
        <w:r w:rsidR="00072757" w:rsidRPr="00445CC6">
          <w:t>(Middlebrook et al. 2008)</w:t>
        </w:r>
      </w:ins>
      <w:ins w:id="1403" w:author="Derek Tittensor" w:date="2022-03-23T23:09:00Z">
        <w:r w:rsidR="00072757">
          <w:t xml:space="preserve">. This remains conservative because we only considered </w:t>
        </w:r>
      </w:ins>
      <w:ins w:id="1404" w:author="Derek Tittensor" w:date="2022-03-23T23:08:00Z">
        <w:r w:rsidR="00072757">
          <w:t>mean annual temperature and not extreme events and fluctuations</w:t>
        </w:r>
      </w:ins>
      <w:del w:id="1405" w:author="Derek Tittensor" w:date="2022-03-23T23:08:00Z">
        <w:r w:rsidRPr="0094696C" w:rsidDel="00072757">
          <w:rPr>
            <w:rPrChange w:id="1406" w:author="Emma Bradshaw" w:date="2022-03-08T12:49:00Z">
              <w:rPr>
                <w:highlight w:val="yellow"/>
              </w:rPr>
            </w:rPrChange>
          </w:rPr>
          <w:delText xml:space="preserve"> (Middlebrook et al. 2008)</w:delText>
        </w:r>
      </w:del>
      <w:r w:rsidRPr="0094696C">
        <w:rPr>
          <w:rPrChange w:id="1407" w:author="Emma Bradshaw" w:date="2022-03-08T12:49:00Z">
            <w:rPr>
              <w:highlight w:val="yellow"/>
            </w:rPr>
          </w:rPrChange>
        </w:rPr>
        <w:t xml:space="preserve">; </w:t>
      </w:r>
      <w:del w:id="1408" w:author="Derek Tittensor" w:date="2022-03-23T23:09:00Z">
        <w:r w:rsidRPr="0094696C" w:rsidDel="00072757">
          <w:rPr>
            <w:rPrChange w:id="1409" w:author="Emma Bradshaw" w:date="2022-03-08T12:49:00Z">
              <w:rPr>
                <w:highlight w:val="yellow"/>
              </w:rPr>
            </w:rPrChange>
          </w:rPr>
          <w:delText>this is conservative because mean annual temperature</w:delText>
        </w:r>
        <w:r w:rsidR="00303CF5" w:rsidRPr="0094696C" w:rsidDel="00072757">
          <w:rPr>
            <w:rPrChange w:id="1410" w:author="Emma Bradshaw" w:date="2022-03-08T12:49:00Z">
              <w:rPr>
                <w:highlight w:val="yellow"/>
              </w:rPr>
            </w:rPrChange>
          </w:rPr>
          <w:delText xml:space="preserve"> was used</w:delText>
        </w:r>
        <w:r w:rsidRPr="0094696C" w:rsidDel="00072757">
          <w:rPr>
            <w:rPrChange w:id="1411" w:author="Emma Bradshaw" w:date="2022-03-08T12:49:00Z">
              <w:rPr>
                <w:highlight w:val="yellow"/>
              </w:rPr>
            </w:rPrChange>
          </w:rPr>
          <w:delText xml:space="preserve">, whereas </w:delText>
        </w:r>
      </w:del>
      <w:r w:rsidRPr="0094696C">
        <w:rPr>
          <w:rPrChange w:id="1412" w:author="Emma Bradshaw" w:date="2022-03-08T12:49:00Z">
            <w:rPr>
              <w:highlight w:val="yellow"/>
            </w:rPr>
          </w:rPrChange>
        </w:rPr>
        <w:t xml:space="preserve">maximum temperatures and heat-waves </w:t>
      </w:r>
      <w:del w:id="1413" w:author="Derek Tittensor" w:date="2022-03-23T23:09:00Z">
        <w:r w:rsidRPr="0094696C" w:rsidDel="00072757">
          <w:rPr>
            <w:rPrChange w:id="1414" w:author="Emma Bradshaw" w:date="2022-03-08T12:49:00Z">
              <w:rPr>
                <w:highlight w:val="yellow"/>
              </w:rPr>
            </w:rPrChange>
          </w:rPr>
          <w:delText xml:space="preserve">may </w:delText>
        </w:r>
      </w:del>
      <w:ins w:id="1415" w:author="Derek Tittensor" w:date="2022-03-23T23:09:00Z">
        <w:r w:rsidR="00072757">
          <w:t>are likely to</w:t>
        </w:r>
        <w:r w:rsidR="00072757" w:rsidRPr="0094696C">
          <w:rPr>
            <w:rPrChange w:id="1416" w:author="Emma Bradshaw" w:date="2022-03-08T12:49:00Z">
              <w:rPr>
                <w:highlight w:val="yellow"/>
              </w:rPr>
            </w:rPrChange>
          </w:rPr>
          <w:t xml:space="preserve"> </w:t>
        </w:r>
      </w:ins>
      <w:r w:rsidRPr="0094696C">
        <w:rPr>
          <w:rPrChange w:id="1417" w:author="Emma Bradshaw" w:date="2022-03-08T12:49:00Z">
            <w:rPr>
              <w:highlight w:val="yellow"/>
            </w:rPr>
          </w:rPrChange>
        </w:rPr>
        <w:t>cause additional stress (Roth et al. 202</w:t>
      </w:r>
      <w:r w:rsidR="002400F4" w:rsidRPr="0094696C">
        <w:rPr>
          <w:rPrChange w:id="1418" w:author="Emma Bradshaw" w:date="2022-03-08T12:49:00Z">
            <w:rPr>
              <w:highlight w:val="yellow"/>
            </w:rPr>
          </w:rPrChange>
        </w:rPr>
        <w:t>1</w:t>
      </w:r>
      <w:r w:rsidRPr="0094696C">
        <w:rPr>
          <w:rPrChange w:id="1419" w:author="Emma Bradshaw" w:date="2022-03-08T12:49:00Z">
            <w:rPr>
              <w:highlight w:val="yellow"/>
            </w:rPr>
          </w:rPrChange>
        </w:rPr>
        <w:t>).</w:t>
      </w:r>
      <w:r w:rsidR="0049010B" w:rsidRPr="0094696C">
        <w:rPr>
          <w:rPrChange w:id="1420" w:author="Emma Bradshaw" w:date="2022-03-08T12:49:00Z">
            <w:rPr>
              <w:highlight w:val="yellow"/>
            </w:rPr>
          </w:rPrChange>
        </w:rPr>
        <w:t xml:space="preserve"> </w:t>
      </w:r>
    </w:p>
    <w:p w14:paraId="2BBD2450" w14:textId="56B6FC41" w:rsidR="007618EA" w:rsidRDefault="0049010B" w:rsidP="009164A5">
      <w:pPr>
        <w:spacing w:line="480" w:lineRule="auto"/>
        <w:ind w:firstLine="720"/>
        <w:jc w:val="both"/>
        <w:rPr>
          <w:ins w:id="1421" w:author="Derek Tittensor" w:date="2022-03-23T23:14:00Z"/>
        </w:rPr>
      </w:pPr>
      <w:del w:id="1422" w:author="Emma Bradshaw" w:date="2022-03-08T12:49:00Z">
        <w:r w:rsidRPr="0094696C" w:rsidDel="0094696C">
          <w:rPr>
            <w:rPrChange w:id="1423" w:author="Emma Bradshaw" w:date="2022-03-08T12:49:00Z">
              <w:rPr>
                <w:highlight w:val="yellow"/>
              </w:rPr>
            </w:rPrChange>
          </w:rPr>
          <w:delText>*ROBUSTNESS TEST*</w:delText>
        </w:r>
        <w:r w:rsidR="00F712BE" w:rsidRPr="0094696C" w:rsidDel="0094696C">
          <w:rPr>
            <w:rPrChange w:id="1424" w:author="Emma Bradshaw" w:date="2022-03-08T12:49:00Z">
              <w:rPr>
                <w:highlight w:val="yellow"/>
              </w:rPr>
            </w:rPrChange>
          </w:rPr>
          <w:delText xml:space="preserve"> </w:delText>
        </w:r>
      </w:del>
      <w:ins w:id="1425" w:author="Emma Bradshaw" w:date="2022-03-08T12:50:00Z">
        <w:r w:rsidR="0094696C">
          <w:t xml:space="preserve">Nonetheless, there </w:t>
        </w:r>
        <w:del w:id="1426" w:author="Derek Tittensor" w:date="2022-03-23T23:09:00Z">
          <w:r w:rsidR="0094696C" w:rsidDel="00072757">
            <w:delText>is also the</w:delText>
          </w:r>
        </w:del>
      </w:ins>
      <w:ins w:id="1427" w:author="Derek Tittensor" w:date="2022-03-23T23:09:00Z">
        <w:r w:rsidR="00072757">
          <w:t>remains the</w:t>
        </w:r>
      </w:ins>
      <w:ins w:id="1428" w:author="Emma Bradshaw" w:date="2022-03-08T12:50:00Z">
        <w:r w:rsidR="0094696C">
          <w:t xml:space="preserve"> possibility </w:t>
        </w:r>
        <w:del w:id="1429" w:author="Derek Tittensor" w:date="2022-03-23T23:09:00Z">
          <w:r w:rsidR="0094696C" w:rsidDel="00072757">
            <w:delText>for</w:delText>
          </w:r>
        </w:del>
      </w:ins>
      <w:ins w:id="1430" w:author="Derek Tittensor" w:date="2022-03-23T23:09:00Z">
        <w:r w:rsidR="00072757">
          <w:t>of</w:t>
        </w:r>
      </w:ins>
      <w:ins w:id="1431" w:author="Emma Bradshaw" w:date="2022-03-08T12:50:00Z">
        <w:r w:rsidR="0094696C">
          <w:t xml:space="preserve"> some reefs to </w:t>
        </w:r>
        <w:commentRangeStart w:id="1432"/>
        <w:r w:rsidR="0094696C">
          <w:t xml:space="preserve">perish </w:t>
        </w:r>
      </w:ins>
      <w:commentRangeEnd w:id="1432"/>
      <w:r w:rsidR="00072757">
        <w:rPr>
          <w:rStyle w:val="CommentReference"/>
          <w:rFonts w:asciiTheme="minorHAnsi" w:eastAsiaTheme="minorHAnsi" w:hAnsiTheme="minorHAnsi" w:cstheme="minorBidi"/>
          <w:lang w:val="fr-CA"/>
        </w:rPr>
        <w:commentReference w:id="1432"/>
      </w:r>
      <w:ins w:id="1433" w:author="Emma Bradshaw" w:date="2022-03-08T12:50:00Z">
        <w:r w:rsidR="0094696C">
          <w:t xml:space="preserve">well below the thermal threshold of 30ºC. </w:t>
        </w:r>
      </w:ins>
      <w:ins w:id="1434" w:author="Emma Bradshaw" w:date="2022-03-08T13:08:00Z">
        <w:r w:rsidR="00021EEA">
          <w:t xml:space="preserve">For instance, </w:t>
        </w:r>
        <w:del w:id="1435" w:author="Derek Tittensor" w:date="2022-03-23T23:10:00Z">
          <w:r w:rsidR="00021EEA" w:rsidDel="00072757">
            <w:delText xml:space="preserve">a study conducted by </w:delText>
          </w:r>
        </w:del>
        <w:r w:rsidR="006373F9">
          <w:t xml:space="preserve">Woolsey et al., (2015) found that </w:t>
        </w:r>
      </w:ins>
      <w:ins w:id="1436" w:author="Emma Bradshaw" w:date="2022-03-08T13:09:00Z">
        <w:r w:rsidR="008A7A80">
          <w:t xml:space="preserve">the thermal tolerances of five </w:t>
        </w:r>
        <w:proofErr w:type="spellStart"/>
        <w:r w:rsidR="008A7A80">
          <w:t>Scleractinian</w:t>
        </w:r>
        <w:proofErr w:type="spellEnd"/>
        <w:r w:rsidR="008A7A80">
          <w:t xml:space="preserve"> species in their early life stages varied </w:t>
        </w:r>
      </w:ins>
      <w:ins w:id="1437" w:author="Emma Bradshaw" w:date="2022-03-08T13:10:00Z">
        <w:del w:id="1438" w:author="Derek Tittensor" w:date="2022-03-23T23:10:00Z">
          <w:r w:rsidR="005C49A4" w:rsidDel="00072757">
            <w:delText xml:space="preserve">differed </w:delText>
          </w:r>
        </w:del>
        <w:r w:rsidR="005C49A4">
          <w:t xml:space="preserve">between environments </w:t>
        </w:r>
        <w:r w:rsidR="00DC2FFC">
          <w:t xml:space="preserve">found at the same latitude, with </w:t>
        </w:r>
      </w:ins>
      <w:ins w:id="1439" w:author="Emma Bradshaw" w:date="2022-03-08T13:11:00Z">
        <w:r w:rsidR="00694A5B">
          <w:t xml:space="preserve">the maximal threshold being </w:t>
        </w:r>
        <w:r w:rsidR="00C46F2C">
          <w:t xml:space="preserve">30ºC at one </w:t>
        </w:r>
        <w:commentRangeStart w:id="1440"/>
        <w:r w:rsidR="00C46F2C">
          <w:t>end</w:t>
        </w:r>
      </w:ins>
      <w:commentRangeEnd w:id="1440"/>
      <w:r w:rsidR="00072757">
        <w:rPr>
          <w:rStyle w:val="CommentReference"/>
          <w:rFonts w:asciiTheme="minorHAnsi" w:eastAsiaTheme="minorHAnsi" w:hAnsiTheme="minorHAnsi" w:cstheme="minorBidi"/>
          <w:lang w:val="fr-CA"/>
        </w:rPr>
        <w:commentReference w:id="1440"/>
      </w:r>
      <w:ins w:id="1441" w:author="Emma Bradshaw" w:date="2022-03-08T13:11:00Z">
        <w:r w:rsidR="00C46F2C">
          <w:t>, and 26ºC at the other.</w:t>
        </w:r>
      </w:ins>
      <w:ins w:id="1442" w:author="Emma Bradshaw" w:date="2022-03-08T12:50:00Z">
        <w:r w:rsidR="0094696C">
          <w:t xml:space="preserve"> </w:t>
        </w:r>
      </w:ins>
      <w:del w:id="1443" w:author="Emma Bradshaw" w:date="2022-03-08T12:50:00Z">
        <w:r w:rsidR="00F712BE" w:rsidRPr="00922560" w:rsidDel="0094696C">
          <w:delText xml:space="preserve"> </w:delText>
        </w:r>
      </w:del>
      <w:r w:rsidR="00F712BE">
        <w:t>Similarly</w:t>
      </w:r>
      <w:r w:rsidR="00F712BE" w:rsidRPr="00922560">
        <w:t xml:space="preserve">, between 2000-2010, </w:t>
      </w:r>
      <w:r w:rsidR="00F712BE">
        <w:t xml:space="preserve">all </w:t>
      </w:r>
      <w:r w:rsidR="00F712BE" w:rsidRPr="00922560">
        <w:t xml:space="preserve">coral reefs were found to be </w:t>
      </w:r>
      <w:r w:rsidR="00244FED">
        <w:t>above</w:t>
      </w:r>
      <w:r w:rsidR="00F712BE" w:rsidRPr="00922560">
        <w:t xml:space="preserve"> the surface ocean pH threshold value of 7.7, with only 3% of reefs associated</w:t>
      </w:r>
      <w:r w:rsidR="00F712BE">
        <w:t xml:space="preserve"> with a</w:t>
      </w:r>
      <w:r w:rsidR="00F712BE" w:rsidRPr="00922560">
        <w:t xml:space="preserve"> pH value </w:t>
      </w:r>
      <w:r w:rsidR="00F712BE">
        <w:t xml:space="preserve">below </w:t>
      </w:r>
      <w:r w:rsidR="00F712BE" w:rsidRPr="00922560">
        <w:t>8.0 (Fig</w:t>
      </w:r>
      <w:ins w:id="1444" w:author="Emma Bradshaw" w:date="2022-03-11T19:35:00Z">
        <w:r w:rsidR="00EF45B6">
          <w:t xml:space="preserve"> 7</w:t>
        </w:r>
      </w:ins>
      <w:del w:id="1445" w:author="Emma Bradshaw" w:date="2022-03-11T19:35:00Z">
        <w:r w:rsidR="00F712BE" w:rsidRPr="00922560" w:rsidDel="00EF45B6">
          <w:delText xml:space="preserve"> 1</w:delText>
        </w:r>
        <w:r w:rsidR="00F712BE" w:rsidDel="00EF45B6">
          <w:delText>1</w:delText>
        </w:r>
      </w:del>
      <w:r w:rsidR="00F712BE" w:rsidRPr="00922560">
        <w:t>). As atmospheric CO</w:t>
      </w:r>
      <w:r w:rsidR="00F712BE" w:rsidRPr="00922560">
        <w:rPr>
          <w:vertAlign w:val="subscript"/>
        </w:rPr>
        <w:t>2</w:t>
      </w:r>
      <w:r w:rsidR="00F712BE" w:rsidRPr="00922560">
        <w:t xml:space="preserve"> concentrations during this </w:t>
      </w:r>
      <w:proofErr w:type="gramStart"/>
      <w:r w:rsidR="00F712BE" w:rsidRPr="00922560">
        <w:t>time period</w:t>
      </w:r>
      <w:proofErr w:type="gramEnd"/>
      <w:r w:rsidR="00F712BE" w:rsidRPr="00922560">
        <w:t xml:space="preserve"> were of approximately 380ppm (Feely et al. 2004), </w:t>
      </w:r>
      <w:r w:rsidR="00F712BE">
        <w:t xml:space="preserve">most pH </w:t>
      </w:r>
      <w:r w:rsidR="00F712BE" w:rsidRPr="00922560">
        <w:t xml:space="preserve">values in the ocean would have been between 8-8.4 during this time (Soriano-Santiago et al. 2013). </w:t>
      </w:r>
      <w:r w:rsidR="00F712BE">
        <w:t>Most</w:t>
      </w:r>
      <w:r w:rsidR="00F712BE" w:rsidRPr="00922560">
        <w:t xml:space="preserve"> (79%) of reefs </w:t>
      </w:r>
      <w:del w:id="1446" w:author="Derek Tittensor" w:date="2022-03-23T23:11:00Z">
        <w:r w:rsidR="00F712BE" w:rsidRPr="00922560" w:rsidDel="00072757">
          <w:delText xml:space="preserve">from 2000-2010 </w:delText>
        </w:r>
      </w:del>
      <w:r w:rsidR="00F712BE">
        <w:t xml:space="preserve">were in waters with pH values </w:t>
      </w:r>
      <w:r w:rsidR="00F712BE" w:rsidRPr="00922560">
        <w:t xml:space="preserve">of </w:t>
      </w:r>
      <w:commentRangeStart w:id="1447"/>
      <w:r w:rsidR="00F712BE" w:rsidRPr="00922560">
        <w:t xml:space="preserve">8.035-8.065 </w:t>
      </w:r>
      <w:commentRangeEnd w:id="1447"/>
      <w:r w:rsidR="00072757">
        <w:rPr>
          <w:rStyle w:val="CommentReference"/>
          <w:rFonts w:asciiTheme="minorHAnsi" w:eastAsiaTheme="minorHAnsi" w:hAnsiTheme="minorHAnsi" w:cstheme="minorBidi"/>
          <w:lang w:val="fr-CA"/>
        </w:rPr>
        <w:commentReference w:id="1447"/>
      </w:r>
      <w:ins w:id="1448" w:author="Derek Tittensor" w:date="2022-03-23T23:11:00Z">
        <w:r w:rsidR="00072757" w:rsidRPr="00922560">
          <w:t xml:space="preserve">from 2000-2010 </w:t>
        </w:r>
      </w:ins>
      <w:r w:rsidR="00F712BE" w:rsidRPr="00922560">
        <w:t xml:space="preserve">(Fig </w:t>
      </w:r>
      <w:ins w:id="1449" w:author="Emma Bradshaw" w:date="2022-03-11T19:35:00Z">
        <w:r w:rsidR="00EF45B6">
          <w:t>7</w:t>
        </w:r>
      </w:ins>
      <w:del w:id="1450" w:author="Emma Bradshaw" w:date="2022-03-11T19:35:00Z">
        <w:r w:rsidR="00F712BE" w:rsidRPr="00922560" w:rsidDel="00EF45B6">
          <w:delText>1</w:delText>
        </w:r>
        <w:r w:rsidR="00F712BE" w:rsidDel="00EF45B6">
          <w:delText>1</w:delText>
        </w:r>
      </w:del>
      <w:r w:rsidR="00F712BE" w:rsidRPr="00922560">
        <w:t xml:space="preserve">). </w:t>
      </w:r>
      <w:r w:rsidR="00F712BE">
        <w:t>Under the RCP 8.5 scenario</w:t>
      </w:r>
      <w:r w:rsidR="00F712BE" w:rsidRPr="00922560">
        <w:t xml:space="preserve"> it is </w:t>
      </w:r>
      <w:r w:rsidR="00C00E2A">
        <w:t>projected t</w:t>
      </w:r>
      <w:r w:rsidR="00F712BE" w:rsidRPr="00922560">
        <w:t>hat, by the end of the century, average atmospheric CO</w:t>
      </w:r>
      <w:r w:rsidR="00F712BE" w:rsidRPr="00922560">
        <w:rPr>
          <w:vertAlign w:val="subscript"/>
        </w:rPr>
        <w:t>2</w:t>
      </w:r>
      <w:r w:rsidR="00F712BE" w:rsidRPr="00922560">
        <w:t xml:space="preserve"> concentrations will reach values near 800ppm, corresponding to a pH drop of 0.4 units in </w:t>
      </w:r>
      <w:r w:rsidR="00F712BE" w:rsidRPr="00922560">
        <w:lastRenderedPageBreak/>
        <w:t xml:space="preserve">many surface waters (Feely et al. 2004). </w:t>
      </w:r>
      <w:r w:rsidR="00F712BE">
        <w:t xml:space="preserve">Based on </w:t>
      </w:r>
      <w:ins w:id="1451" w:author="Derek Tittensor" w:date="2022-03-23T23:11:00Z">
        <w:r w:rsidR="00072757">
          <w:t xml:space="preserve">IPSL? </w:t>
        </w:r>
      </w:ins>
      <w:r w:rsidR="00F712BE">
        <w:t>earth-system model projections</w:t>
      </w:r>
      <w:ins w:id="1452" w:author="Emma Bradshaw" w:date="2022-03-11T19:35:00Z">
        <w:del w:id="1453" w:author="Derek Tittensor" w:date="2022-03-23T23:11:00Z">
          <w:r w:rsidR="00EF45B6" w:rsidDel="00072757">
            <w:delText xml:space="preserve"> under RCP8.5</w:delText>
          </w:r>
        </w:del>
      </w:ins>
      <w:r w:rsidR="00F712BE">
        <w:t xml:space="preserve">, </w:t>
      </w:r>
      <w:del w:id="1454" w:author="Derek Tittensor" w:date="2022-03-23T23:11:00Z">
        <w:r w:rsidR="00303CF5" w:rsidDel="00072757">
          <w:delText xml:space="preserve">we </w:delText>
        </w:r>
        <w:r w:rsidR="00F712BE" w:rsidDel="00072757">
          <w:delText xml:space="preserve">find that close </w:delText>
        </w:r>
        <w:r w:rsidR="00F712BE" w:rsidRPr="00922560" w:rsidDel="00072757">
          <w:delText>to</w:delText>
        </w:r>
      </w:del>
      <w:ins w:id="1455" w:author="Derek Tittensor" w:date="2022-03-23T23:11:00Z">
        <w:r w:rsidR="00072757">
          <w:t>almost</w:t>
        </w:r>
      </w:ins>
      <w:r w:rsidR="00F712BE" w:rsidRPr="00922560">
        <w:t xml:space="preserve"> 97% of reef</w:t>
      </w:r>
      <w:r w:rsidR="00EA5FBA">
        <w:t xml:space="preserve"> area</w:t>
      </w:r>
      <w:r w:rsidR="00F712BE" w:rsidRPr="00922560">
        <w:t xml:space="preserve"> will shift </w:t>
      </w:r>
      <w:r w:rsidR="00F712BE">
        <w:t>to</w:t>
      </w:r>
      <w:r w:rsidR="00F712BE" w:rsidRPr="00922560">
        <w:t xml:space="preserve"> average surface ocean pH values of 7.7 or lower (Fig </w:t>
      </w:r>
      <w:ins w:id="1456" w:author="Emma Bradshaw" w:date="2022-03-11T19:36:00Z">
        <w:r w:rsidR="00020A87">
          <w:t>8</w:t>
        </w:r>
      </w:ins>
      <w:del w:id="1457" w:author="Emma Bradshaw" w:date="2022-03-11T19:36:00Z">
        <w:r w:rsidR="00F712BE" w:rsidRPr="00922560" w:rsidDel="00020A87">
          <w:delText>1</w:delText>
        </w:r>
        <w:r w:rsidR="00F712BE" w:rsidDel="00020A87">
          <w:delText>2</w:delText>
        </w:r>
      </w:del>
      <w:r w:rsidR="00F712BE" w:rsidRPr="00922560">
        <w:t xml:space="preserve">). Consequently, </w:t>
      </w:r>
      <w:del w:id="1458" w:author="Derek Tittensor" w:date="2022-03-23T23:11:00Z">
        <w:r w:rsidR="00F712BE" w:rsidRPr="00922560" w:rsidDel="00072757">
          <w:delText xml:space="preserve">this means that </w:delText>
        </w:r>
      </w:del>
      <w:r w:rsidR="00F712BE" w:rsidRPr="00922560">
        <w:t xml:space="preserve">almost all reefs will fall below the pH threshold of 7.7 by 2090-2100, </w:t>
      </w:r>
      <w:r w:rsidR="00F712BE" w:rsidRPr="00532C3B">
        <w:t>exposing them to decreased rate</w:t>
      </w:r>
      <w:r w:rsidR="00F712BE" w:rsidRPr="001D7170">
        <w:t>s</w:t>
      </w:r>
      <w:r w:rsidR="00F712BE" w:rsidRPr="00532C3B">
        <w:t xml:space="preserve"> of calcification (</w:t>
      </w:r>
      <w:r w:rsidR="00F712BE">
        <w:t>Fabricius et al. 2011</w:t>
      </w:r>
      <w:r w:rsidR="00F712BE" w:rsidRPr="001D7170">
        <w:t xml:space="preserve">). </w:t>
      </w:r>
      <w:commentRangeStart w:id="1459"/>
      <w:del w:id="1460" w:author="Derek Tittensor" w:date="2022-03-23T23:12:00Z">
        <w:r w:rsidR="00F712BE" w:rsidRPr="001D7170" w:rsidDel="001E1864">
          <w:delText xml:space="preserve">A previous study demonstrated </w:delText>
        </w:r>
        <w:r w:rsidR="00F712BE" w:rsidDel="001E1864">
          <w:delText>that c</w:delText>
        </w:r>
      </w:del>
      <w:ins w:id="1461" w:author="Derek Tittensor" w:date="2022-03-23T23:12:00Z">
        <w:r w:rsidR="001E1864">
          <w:t>C</w:t>
        </w:r>
      </w:ins>
      <w:r w:rsidR="00F712BE">
        <w:t xml:space="preserve">alcification rates in hard corals </w:t>
      </w:r>
      <w:del w:id="1462" w:author="Derek Tittensor" w:date="2022-03-23T23:12:00Z">
        <w:r w:rsidR="00F712BE" w:rsidDel="001E1864">
          <w:delText xml:space="preserve">were </w:delText>
        </w:r>
      </w:del>
      <w:ins w:id="1463" w:author="Derek Tittensor" w:date="2022-03-23T23:12:00Z">
        <w:r w:rsidR="001E1864">
          <w:t>have been shown to be</w:t>
        </w:r>
        <w:r w:rsidR="001E1864">
          <w:t xml:space="preserve"> </w:t>
        </w:r>
      </w:ins>
      <w:r w:rsidR="00F712BE">
        <w:t>reduced by 55-75% when exposed to waters with pH values below 7.7</w:t>
      </w:r>
      <w:r w:rsidR="005843C4">
        <w:t xml:space="preserve"> </w:t>
      </w:r>
      <w:commentRangeEnd w:id="1459"/>
      <w:r w:rsidR="001E1864">
        <w:rPr>
          <w:rStyle w:val="CommentReference"/>
          <w:rFonts w:asciiTheme="minorHAnsi" w:eastAsiaTheme="minorHAnsi" w:hAnsiTheme="minorHAnsi" w:cstheme="minorBidi"/>
          <w:lang w:val="fr-CA"/>
        </w:rPr>
        <w:commentReference w:id="1459"/>
      </w:r>
      <w:r w:rsidR="005843C4">
        <w:t>(Fabricius et al. 2011).</w:t>
      </w:r>
      <w:r w:rsidR="00F712BE">
        <w:t xml:space="preserve"> Moreover, </w:t>
      </w:r>
      <w:del w:id="1464" w:author="Derek Tittensor" w:date="2022-03-23T23:12:00Z">
        <w:r w:rsidR="00F712BE" w:rsidDel="001E1864">
          <w:delText xml:space="preserve">it was demonstrated that </w:delText>
        </w:r>
      </w:del>
      <w:r w:rsidR="00F712BE">
        <w:t xml:space="preserve">reefs found in areas of elevated surface ocean pH </w:t>
      </w:r>
      <w:del w:id="1465" w:author="Derek Tittensor" w:date="2022-03-23T23:12:00Z">
        <w:r w:rsidR="00F712BE" w:rsidRPr="001D7170" w:rsidDel="001E1864">
          <w:delText>lo</w:delText>
        </w:r>
        <w:r w:rsidR="00F712BE" w:rsidDel="001E1864">
          <w:delText>se</w:delText>
        </w:r>
        <w:r w:rsidR="00F712BE" w:rsidRPr="001D7170" w:rsidDel="001E1864">
          <w:delText xml:space="preserve"> </w:delText>
        </w:r>
      </w:del>
      <w:ins w:id="1466" w:author="Derek Tittensor" w:date="2022-03-23T23:12:00Z">
        <w:r w:rsidR="001E1864">
          <w:t>lost</w:t>
        </w:r>
        <w:r w:rsidR="001E1864" w:rsidRPr="001D7170">
          <w:t xml:space="preserve"> </w:t>
        </w:r>
      </w:ins>
      <w:r w:rsidR="00F712BE" w:rsidRPr="001D7170">
        <w:t xml:space="preserve">structural complexity by </w:t>
      </w:r>
      <w:ins w:id="1467" w:author="Derek Tittensor" w:date="2022-03-23T23:12:00Z">
        <w:r w:rsidR="001E1864">
          <w:t xml:space="preserve">a factor of </w:t>
        </w:r>
      </w:ins>
      <w:r w:rsidR="00F712BE" w:rsidRPr="001D7170">
        <w:t xml:space="preserve">three-fold (Fabricius et al. 2011). </w:t>
      </w:r>
      <w:r w:rsidR="00F712BE">
        <w:t xml:space="preserve">In total, therefore, </w:t>
      </w:r>
      <w:del w:id="1468" w:author="Derek Tittensor" w:date="2022-03-23T23:13:00Z">
        <w:r w:rsidR="00F712BE" w:rsidDel="001E1864">
          <w:delText xml:space="preserve">this means that </w:delText>
        </w:r>
      </w:del>
      <w:r w:rsidR="00F712BE">
        <w:t>under the RCP8.5 (</w:t>
      </w:r>
      <w:del w:id="1469" w:author="Derek Tittensor" w:date="2022-03-23T23:13:00Z">
        <w:r w:rsidR="00F712BE" w:rsidDel="001E1864">
          <w:delText>business-as-usual</w:delText>
        </w:r>
      </w:del>
      <w:ins w:id="1470" w:author="Derek Tittensor" w:date="2022-03-23T23:13:00Z">
        <w:r w:rsidR="001E1864">
          <w:t>high emissions</w:t>
        </w:r>
      </w:ins>
      <w:r w:rsidR="00F712BE">
        <w:t xml:space="preserve">) scenario, </w:t>
      </w:r>
      <w:r w:rsidR="00F712BE" w:rsidRPr="001D7170">
        <w:t>85</w:t>
      </w:r>
      <w:r w:rsidR="00F712BE" w:rsidRPr="00BB191D">
        <w:t>%</w:t>
      </w:r>
      <w:ins w:id="1471" w:author="Emma Bradshaw" w:date="2022-03-10T16:29:00Z">
        <w:r w:rsidR="008E34A1">
          <w:t>,</w:t>
        </w:r>
      </w:ins>
      <w:del w:id="1472" w:author="Emma Bradshaw" w:date="2022-03-10T16:29:00Z">
        <w:r w:rsidR="00F712BE" w:rsidRPr="00BB191D" w:rsidDel="008E34A1">
          <w:delText xml:space="preserve"> and</w:delText>
        </w:r>
      </w:del>
      <w:r w:rsidR="00F712BE" w:rsidRPr="00781F92">
        <w:t xml:space="preserve"> 97%</w:t>
      </w:r>
      <w:ins w:id="1473" w:author="Emma Bradshaw" w:date="2022-03-10T16:29:00Z">
        <w:r w:rsidR="008E34A1">
          <w:t xml:space="preserve"> and 97%</w:t>
        </w:r>
      </w:ins>
      <w:r w:rsidR="00F712BE" w:rsidRPr="00781F92">
        <w:t xml:space="preserve"> of reefs </w:t>
      </w:r>
      <w:del w:id="1474" w:author="Derek Tittensor" w:date="2022-03-23T23:13:00Z">
        <w:r w:rsidR="00F712BE" w:rsidRPr="00781F92" w:rsidDel="001E1864">
          <w:delText xml:space="preserve">are </w:delText>
        </w:r>
      </w:del>
      <w:ins w:id="1475" w:author="Derek Tittensor" w:date="2022-03-23T23:13:00Z">
        <w:r w:rsidR="001E1864">
          <w:t>were</w:t>
        </w:r>
        <w:r w:rsidR="001E1864" w:rsidRPr="00781F92">
          <w:t xml:space="preserve"> </w:t>
        </w:r>
      </w:ins>
      <w:r w:rsidR="00F712BE" w:rsidRPr="00781F92">
        <w:t>projected to be found in areas that are beyond thermal thresholds, pH thr</w:t>
      </w:r>
      <w:r w:rsidR="00F712BE">
        <w:t>esholds, or both</w:t>
      </w:r>
      <w:r w:rsidR="00612B8B">
        <w:t xml:space="preserve"> </w:t>
      </w:r>
      <w:del w:id="1476" w:author="Emma Bradshaw" w:date="2022-03-10T16:29:00Z">
        <w:r w:rsidR="00612B8B" w:rsidRPr="001D7170" w:rsidDel="008E34A1">
          <w:rPr>
            <w:highlight w:val="yellow"/>
          </w:rPr>
          <w:delText>(would be good to get an exact value of both)</w:delText>
        </w:r>
        <w:r w:rsidR="00F712BE" w:rsidRPr="001D7170" w:rsidDel="008E34A1">
          <w:rPr>
            <w:highlight w:val="yellow"/>
          </w:rPr>
          <w:delText>,</w:delText>
        </w:r>
        <w:r w:rsidR="00F712BE" w:rsidDel="008E34A1">
          <w:delText xml:space="preserve"> </w:delText>
        </w:r>
      </w:del>
      <w:r w:rsidR="00F712BE">
        <w:t xml:space="preserve">by 2090-2100. This means that these reefs are </w:t>
      </w:r>
      <w:r w:rsidR="00F712BE" w:rsidRPr="00DB0D24">
        <w:t>likely to</w:t>
      </w:r>
      <w:r w:rsidR="00F712BE">
        <w:t xml:space="preserve"> suffer from substantial stress (Middlebrook et al. 2008; Fabricius et al. 2011), with the consequence that the total global area of reefs is likely to dramatically decline. </w:t>
      </w:r>
    </w:p>
    <w:p w14:paraId="44F81EA8" w14:textId="49F77784" w:rsidR="001E1864" w:rsidRDefault="001E1864" w:rsidP="009164A5">
      <w:pPr>
        <w:spacing w:line="480" w:lineRule="auto"/>
        <w:ind w:firstLine="720"/>
        <w:jc w:val="both"/>
        <w:rPr>
          <w:ins w:id="1477" w:author="Derek Tittensor" w:date="2022-03-23T23:13:00Z"/>
        </w:rPr>
      </w:pPr>
      <w:ins w:id="1478" w:author="Derek Tittensor" w:date="2022-03-23T23:14:00Z">
        <w:r>
          <w:t>NEED TO DISCUSS OTHER RCP RESULTS MORE IN THIS SECTION.</w:t>
        </w:r>
      </w:ins>
    </w:p>
    <w:p w14:paraId="0775EEF7" w14:textId="77777777" w:rsidR="001E1864" w:rsidRDefault="001E1864" w:rsidP="009164A5">
      <w:pPr>
        <w:spacing w:line="480" w:lineRule="auto"/>
        <w:ind w:firstLine="720"/>
        <w:jc w:val="both"/>
      </w:pPr>
    </w:p>
    <w:p w14:paraId="0045118F" w14:textId="12711114" w:rsidR="00BE5F8F" w:rsidRPr="001D7170" w:rsidRDefault="00BE5F8F" w:rsidP="001D7170">
      <w:pPr>
        <w:spacing w:line="480" w:lineRule="auto"/>
        <w:jc w:val="both"/>
        <w:rPr>
          <w:i/>
          <w:iCs/>
        </w:rPr>
      </w:pPr>
      <w:r>
        <w:rPr>
          <w:i/>
          <w:iCs/>
        </w:rPr>
        <w:t>Reefs within MPA</w:t>
      </w:r>
      <w:ins w:id="1479" w:author="Emma Bradshaw" w:date="2022-03-09T14:37:00Z">
        <w:r w:rsidR="0016374B">
          <w:rPr>
            <w:i/>
            <w:iCs/>
          </w:rPr>
          <w:t xml:space="preserve"> under IPSL-CM6A-LR</w:t>
        </w:r>
      </w:ins>
      <w:del w:id="1480" w:author="Emma Bradshaw" w:date="2022-03-09T14:37:00Z">
        <w:r w:rsidDel="0016374B">
          <w:rPr>
            <w:i/>
            <w:iCs/>
          </w:rPr>
          <w:delText>s:</w:delText>
        </w:r>
      </w:del>
    </w:p>
    <w:p w14:paraId="448492F0" w14:textId="36FC0733" w:rsidR="00F712BE" w:rsidDel="00C9133B" w:rsidRDefault="00F712BE">
      <w:pPr>
        <w:spacing w:line="480" w:lineRule="auto"/>
        <w:ind w:firstLine="720"/>
        <w:jc w:val="both"/>
        <w:rPr>
          <w:del w:id="1481" w:author="Derek Tittensor" w:date="2022-03-23T23:17:00Z"/>
        </w:rPr>
      </w:pPr>
      <w:r>
        <w:t xml:space="preserve">Under the assumption that coral reefs will not persist in areas beyond environmental thresholds, </w:t>
      </w:r>
      <w:ins w:id="1482" w:author="Derek Tittensor" w:date="2022-03-23T23:15:00Z">
        <w:r w:rsidR="001E1864">
          <w:t>the</w:t>
        </w:r>
      </w:ins>
      <w:ins w:id="1483" w:author="Derek Tittensor" w:date="2022-03-23T23:14:00Z">
        <w:r w:rsidR="001E1864">
          <w:t xml:space="preserve"> total global area covered by reefs declined</w:t>
        </w:r>
        <w:r w:rsidR="001E1864">
          <w:t xml:space="preserve"> </w:t>
        </w:r>
        <w:r w:rsidR="001E1864">
          <w:t>from 1,460,313.3km</w:t>
        </w:r>
        <w:r w:rsidR="001E1864">
          <w:rPr>
            <w:vertAlign w:val="superscript"/>
          </w:rPr>
          <w:t>2</w:t>
        </w:r>
        <w:r w:rsidR="001E1864">
          <w:t xml:space="preserve"> to 67,287.3km</w:t>
        </w:r>
        <w:r w:rsidR="001E1864">
          <w:rPr>
            <w:vertAlign w:val="superscript"/>
          </w:rPr>
          <w:t>2</w:t>
        </w:r>
        <w:r w:rsidR="001E1864">
          <w:t xml:space="preserve"> between the beginning and end of the century</w:t>
        </w:r>
      </w:ins>
      <w:ins w:id="1484" w:author="Derek Tittensor" w:date="2022-03-23T23:15:00Z">
        <w:r w:rsidR="001E1864">
          <w:t xml:space="preserve"> </w:t>
        </w:r>
        <w:r w:rsidR="001E1864">
          <w:t>under RCP8.5</w:t>
        </w:r>
      </w:ins>
      <w:ins w:id="1485" w:author="Derek Tittensor" w:date="2022-03-23T23:14:00Z">
        <w:r w:rsidR="001E1864">
          <w:t>, representing a decline of 95.4%</w:t>
        </w:r>
        <w:r w:rsidR="001E1864">
          <w:t>. In addition, t</w:t>
        </w:r>
      </w:ins>
      <w:del w:id="1486" w:author="Derek Tittensor" w:date="2022-03-23T23:14:00Z">
        <w:r w:rsidDel="001E1864">
          <w:delText>t</w:delText>
        </w:r>
      </w:del>
      <w:r>
        <w:t xml:space="preserve">here was a drastic projected decrease in the area of coral reefs </w:t>
      </w:r>
      <w:ins w:id="1487" w:author="Derek Tittensor" w:date="2022-03-23T23:14:00Z">
        <w:r w:rsidR="001E1864">
          <w:t xml:space="preserve">within </w:t>
        </w:r>
      </w:ins>
      <w:del w:id="1488" w:author="Derek Tittensor" w:date="2022-03-23T23:13:00Z">
        <w:r w:rsidDel="001E1864">
          <w:delText>wit</w:delText>
        </w:r>
        <w:r w:rsidRPr="00235809" w:rsidDel="001E1864">
          <w:delText>hin IUCN categorized projected</w:delText>
        </w:r>
      </w:del>
      <w:ins w:id="1489" w:author="Derek Tittensor" w:date="2022-03-23T23:13:00Z">
        <w:r w:rsidR="001E1864">
          <w:t xml:space="preserve">the </w:t>
        </w:r>
      </w:ins>
      <w:ins w:id="1490" w:author="Derek Tittensor" w:date="2022-03-23T23:15:00Z">
        <w:r w:rsidR="001E1864">
          <w:t xml:space="preserve">existing </w:t>
        </w:r>
      </w:ins>
      <w:ins w:id="1491" w:author="Derek Tittensor" w:date="2022-03-23T23:13:00Z">
        <w:r w:rsidR="001E1864">
          <w:t>global</w:t>
        </w:r>
      </w:ins>
      <w:r w:rsidRPr="00235809">
        <w:t xml:space="preserve"> </w:t>
      </w:r>
      <w:ins w:id="1492" w:author="Derek Tittensor" w:date="2022-03-23T23:15:00Z">
        <w:r w:rsidR="001E1864">
          <w:t xml:space="preserve">MPA </w:t>
        </w:r>
      </w:ins>
      <w:del w:id="1493" w:author="Derek Tittensor" w:date="2022-03-23T23:14:00Z">
        <w:r w:rsidRPr="00235809" w:rsidDel="001E1864">
          <w:delText xml:space="preserve">MPAs in the current global </w:delText>
        </w:r>
      </w:del>
      <w:r w:rsidRPr="00235809">
        <w:t>network, from ~735,000 to ~64,000km</w:t>
      </w:r>
      <w:r w:rsidRPr="00235809">
        <w:rPr>
          <w:vertAlign w:val="superscript"/>
        </w:rPr>
        <w:t>2</w:t>
      </w:r>
      <w:r w:rsidRPr="00235809">
        <w:t xml:space="preserve"> (a decline of </w:t>
      </w:r>
      <w:r w:rsidRPr="001D7170">
        <w:t>91</w:t>
      </w:r>
      <w:r w:rsidRPr="00235809">
        <w:t>%)</w:t>
      </w:r>
      <w:ins w:id="1494" w:author="Emma Bradshaw" w:date="2022-03-11T19:37:00Z">
        <w:del w:id="1495" w:author="Derek Tittensor" w:date="2022-03-23T23:15:00Z">
          <w:r w:rsidR="00020A87" w:rsidDel="001E1864">
            <w:delText xml:space="preserve"> under RCP8.5</w:delText>
          </w:r>
        </w:del>
      </w:ins>
      <w:del w:id="1496" w:author="Derek Tittensor" w:date="2022-03-23T23:15:00Z">
        <w:r w:rsidDel="001E1864">
          <w:delText>.</w:delText>
        </w:r>
      </w:del>
      <w:del w:id="1497" w:author="Derek Tittensor" w:date="2022-03-23T23:14:00Z">
        <w:r w:rsidDel="001E1864">
          <w:delText xml:space="preserve"> Total global area covered by reefs shift</w:delText>
        </w:r>
        <w:r w:rsidR="009F5946" w:rsidDel="001E1864">
          <w:delText>ed</w:delText>
        </w:r>
        <w:r w:rsidDel="001E1864">
          <w:delText xml:space="preserve"> from 1</w:delText>
        </w:r>
        <w:r w:rsidR="00333AA1" w:rsidDel="001E1864">
          <w:delText>,</w:delText>
        </w:r>
        <w:r w:rsidDel="001E1864">
          <w:delText>460</w:delText>
        </w:r>
        <w:r w:rsidR="00333AA1" w:rsidDel="001E1864">
          <w:delText>,</w:delText>
        </w:r>
        <w:r w:rsidDel="001E1864">
          <w:delText>313</w:delText>
        </w:r>
        <w:r w:rsidR="00333AA1" w:rsidDel="001E1864">
          <w:delText>.</w:delText>
        </w:r>
        <w:r w:rsidDel="001E1864">
          <w:delText>3km</w:delText>
        </w:r>
        <w:r w:rsidDel="001E1864">
          <w:rPr>
            <w:vertAlign w:val="superscript"/>
          </w:rPr>
          <w:delText>2</w:delText>
        </w:r>
        <w:r w:rsidDel="001E1864">
          <w:delText xml:space="preserve"> to 6</w:delText>
        </w:r>
        <w:r w:rsidR="007E43E8" w:rsidDel="001E1864">
          <w:delText>7,</w:delText>
        </w:r>
        <w:r w:rsidDel="001E1864">
          <w:delText>287</w:delText>
        </w:r>
        <w:r w:rsidR="007E43E8" w:rsidDel="001E1864">
          <w:delText>.</w:delText>
        </w:r>
        <w:r w:rsidDel="001E1864">
          <w:delText>3km</w:delText>
        </w:r>
        <w:r w:rsidDel="001E1864">
          <w:rPr>
            <w:vertAlign w:val="superscript"/>
          </w:rPr>
          <w:delText>2</w:delText>
        </w:r>
        <w:r w:rsidDel="001E1864">
          <w:delText xml:space="preserve"> between the beginning and end of the century, representing a decline </w:delText>
        </w:r>
        <w:r w:rsidR="009F5946" w:rsidDel="001E1864">
          <w:delText xml:space="preserve">of </w:delText>
        </w:r>
        <w:r w:rsidDel="001E1864">
          <w:delText>95.4%</w:delText>
        </w:r>
      </w:del>
      <w:r>
        <w:t xml:space="preserve">. </w:t>
      </w:r>
      <w:del w:id="1498" w:author="Derek Tittensor" w:date="2022-03-23T23:15:00Z">
        <w:r w:rsidR="00102410" w:rsidDel="001E1864">
          <w:delText>However</w:delText>
        </w:r>
      </w:del>
      <w:ins w:id="1499" w:author="Derek Tittensor" w:date="2022-03-23T23:15:00Z">
        <w:r w:rsidR="001E1864">
          <w:t>Yet</w:t>
        </w:r>
      </w:ins>
      <w:del w:id="1500" w:author="Derek Tittensor" w:date="2022-03-23T23:15:00Z">
        <w:r w:rsidR="00102410" w:rsidDel="001E1864">
          <w:delText>,</w:delText>
        </w:r>
      </w:del>
      <w:r w:rsidR="00102410">
        <w:t xml:space="preserve"> </w:t>
      </w:r>
      <w:r>
        <w:t xml:space="preserve">the </w:t>
      </w:r>
      <w:del w:id="1501" w:author="Derek Tittensor" w:date="2022-03-23T23:15:00Z">
        <w:r w:rsidDel="001E1864">
          <w:delText xml:space="preserve">total </w:delText>
        </w:r>
      </w:del>
      <w:ins w:id="1502" w:author="Derek Tittensor" w:date="2022-03-23T23:15:00Z">
        <w:r w:rsidR="001E1864">
          <w:t>proportion of reef area</w:t>
        </w:r>
        <w:r w:rsidR="001E1864">
          <w:t xml:space="preserve"> </w:t>
        </w:r>
      </w:ins>
      <w:r>
        <w:t>area of reefs found outside MPAs decrease</w:t>
      </w:r>
      <w:ins w:id="1503" w:author="Derek Tittensor" w:date="2022-03-23T23:15:00Z">
        <w:r w:rsidR="001E1864">
          <w:t>d</w:t>
        </w:r>
      </w:ins>
      <w:del w:id="1504" w:author="Derek Tittensor" w:date="2022-03-23T23:15:00Z">
        <w:r w:rsidDel="001E1864">
          <w:delText>s</w:delText>
        </w:r>
      </w:del>
      <w:r>
        <w:t xml:space="preserve"> from </w:t>
      </w:r>
      <w:del w:id="1505" w:author="Derek Tittensor" w:date="2022-03-23T23:15:00Z">
        <w:r w:rsidDel="001E1864">
          <w:delText>724,908.3km</w:delText>
        </w:r>
        <w:r w:rsidDel="001E1864">
          <w:rPr>
            <w:vertAlign w:val="superscript"/>
          </w:rPr>
          <w:delText>2</w:delText>
        </w:r>
        <w:r w:rsidDel="001E1864">
          <w:delText xml:space="preserve"> (</w:delText>
        </w:r>
      </w:del>
      <w:r>
        <w:t xml:space="preserve">49.6% </w:t>
      </w:r>
      <w:del w:id="1506" w:author="Derek Tittensor" w:date="2022-03-23T23:15:00Z">
        <w:r w:rsidDel="001E1864">
          <w:delText>of total reef area) to 3,285.27km</w:delText>
        </w:r>
        <w:r w:rsidDel="001E1864">
          <w:rPr>
            <w:vertAlign w:val="superscript"/>
          </w:rPr>
          <w:delText>2</w:delText>
        </w:r>
        <w:r w:rsidDel="001E1864">
          <w:delText xml:space="preserve"> (</w:delText>
        </w:r>
      </w:del>
      <w:ins w:id="1507" w:author="Derek Tittensor" w:date="2022-03-23T23:15:00Z">
        <w:r w:rsidR="001E1864">
          <w:t xml:space="preserve"> to</w:t>
        </w:r>
      </w:ins>
      <w:r>
        <w:t>4.88% of total reef area)</w:t>
      </w:r>
      <w:del w:id="1508" w:author="Derek Tittensor" w:date="2022-03-23T23:16:00Z">
        <w:r w:rsidDel="001E1864">
          <w:delText>.</w:delText>
        </w:r>
      </w:del>
      <w:ins w:id="1509" w:author="Derek Tittensor" w:date="2022-03-23T23:16:00Z">
        <w:r w:rsidR="001E1864">
          <w:t xml:space="preserve">, meaning that, </w:t>
        </w:r>
      </w:ins>
      <w:del w:id="1510" w:author="Derek Tittensor" w:date="2022-03-23T23:16:00Z">
        <w:r w:rsidDel="001E1864">
          <w:delText xml:space="preserve"> This then means</w:delText>
        </w:r>
        <w:r w:rsidR="00310A6A" w:rsidDel="001E1864">
          <w:delText xml:space="preserve"> that,</w:delText>
        </w:r>
      </w:del>
      <w:r w:rsidR="00310A6A">
        <w:t xml:space="preserve"> while the total area of </w:t>
      </w:r>
      <w:ins w:id="1511" w:author="Derek Tittensor" w:date="2022-03-23T23:16:00Z">
        <w:r w:rsidR="001E1864">
          <w:t xml:space="preserve">existing </w:t>
        </w:r>
      </w:ins>
      <w:r w:rsidR="00310A6A">
        <w:t xml:space="preserve">protected </w:t>
      </w:r>
      <w:del w:id="1512" w:author="Derek Tittensor" w:date="2022-03-23T23:16:00Z">
        <w:r w:rsidR="000104AD" w:rsidDel="001E1864">
          <w:delText xml:space="preserve">and surviving </w:delText>
        </w:r>
      </w:del>
      <w:r w:rsidR="000104AD">
        <w:t xml:space="preserve">reefs </w:t>
      </w:r>
      <w:r w:rsidR="00310A6A">
        <w:t>will likely decline dramatically, of those that remain</w:t>
      </w:r>
      <w:r w:rsidR="00B05673">
        <w:t>,</w:t>
      </w:r>
      <w:r w:rsidR="00310A6A">
        <w:t xml:space="preserve"> </w:t>
      </w:r>
      <w:r>
        <w:t xml:space="preserve">over 95% </w:t>
      </w:r>
      <w:del w:id="1513" w:author="Derek Tittensor" w:date="2022-03-23T23:16:00Z">
        <w:r w:rsidDel="001E1864">
          <w:delText xml:space="preserve">of end of century </w:delText>
        </w:r>
      </w:del>
      <w:r>
        <w:t xml:space="preserve">reefs will be contained within </w:t>
      </w:r>
      <w:ins w:id="1514" w:author="Derek Tittensor" w:date="2022-03-23T23:16:00Z">
        <w:r w:rsidR="001E1864">
          <w:t>existing MPAs by the end of the century, assuming that these MPAs remain in place</w:t>
        </w:r>
      </w:ins>
      <w:del w:id="1515" w:author="Derek Tittensor" w:date="2022-03-23T23:16:00Z">
        <w:r w:rsidDel="001E1864">
          <w:delText>MPAs</w:delText>
        </w:r>
      </w:del>
      <w:r w:rsidR="00310A6A">
        <w:t xml:space="preserve">. </w:t>
      </w:r>
      <w:r w:rsidRPr="00922560">
        <w:t xml:space="preserve">The establishment of MPAs </w:t>
      </w:r>
      <w:del w:id="1516" w:author="Derek Tittensor" w:date="2022-03-23T23:17:00Z">
        <w:r w:rsidRPr="00922560" w:rsidDel="001E1864">
          <w:delText xml:space="preserve">in and </w:delText>
        </w:r>
      </w:del>
      <w:r w:rsidRPr="00922560">
        <w:t xml:space="preserve">around coral reefs is increasingly </w:t>
      </w:r>
      <w:del w:id="1517" w:author="Derek Tittensor" w:date="2022-03-23T23:17:00Z">
        <w:r w:rsidRPr="00922560" w:rsidDel="00C9133B">
          <w:delText xml:space="preserve">being </w:delText>
        </w:r>
      </w:del>
      <w:r w:rsidRPr="00922560">
        <w:t xml:space="preserve">viewed </w:t>
      </w:r>
      <w:r w:rsidRPr="00922560">
        <w:lastRenderedPageBreak/>
        <w:t xml:space="preserve">as one of the more effective management practices needed to protect threatened reefs (Abelson </w:t>
      </w:r>
      <w:r w:rsidR="00465E65">
        <w:t xml:space="preserve">et al. </w:t>
      </w:r>
      <w:r w:rsidRPr="00922560">
        <w:t xml:space="preserve">2016). By directly buffering reefs </w:t>
      </w:r>
      <w:r>
        <w:t xml:space="preserve">from other </w:t>
      </w:r>
      <w:r w:rsidRPr="00922560">
        <w:t xml:space="preserve">regional stressors such as overfishing, destructive tourism and nutrient loading, MPAs allow reefs to focus on building resilience to the global effects of climate change, which include increasing SST and surface ocean pH (Selig et al. 2012). </w:t>
      </w:r>
      <w:r>
        <w:t xml:space="preserve">However, </w:t>
      </w:r>
      <w:del w:id="1518" w:author="Derek Tittensor" w:date="2022-03-23T23:17:00Z">
        <w:r w:rsidDel="00C9133B">
          <w:delText xml:space="preserve">as the effects of climate change cannot be reversed, </w:delText>
        </w:r>
      </w:del>
      <w:r>
        <w:t xml:space="preserve">it is critical that </w:t>
      </w:r>
      <w:r w:rsidR="007C2478">
        <w:t xml:space="preserve">anticipated </w:t>
      </w:r>
      <w:r>
        <w:t>climate change impacts</w:t>
      </w:r>
      <w:ins w:id="1519" w:author="Derek Tittensor" w:date="2022-03-23T23:17:00Z">
        <w:r w:rsidR="00C9133B">
          <w:t>, including effects on suitable habitat for different species, be</w:t>
        </w:r>
      </w:ins>
      <w:del w:id="1520" w:author="Derek Tittensor" w:date="2022-03-23T23:17:00Z">
        <w:r w:rsidDel="00C9133B">
          <w:delText xml:space="preserve"> be</w:delText>
        </w:r>
      </w:del>
      <w:r>
        <w:t xml:space="preserve"> incorporated into </w:t>
      </w:r>
      <w:del w:id="1521" w:author="Derek Tittensor" w:date="2022-03-23T23:17:00Z">
        <w:r w:rsidDel="00C9133B">
          <w:delText xml:space="preserve">future </w:delText>
        </w:r>
      </w:del>
      <w:r>
        <w:t xml:space="preserve">MPA design </w:t>
      </w:r>
      <w:ins w:id="1522" w:author="Derek Tittensor" w:date="2022-03-23T23:17:00Z">
        <w:r w:rsidR="00C9133B">
          <w:t xml:space="preserve">and operation </w:t>
        </w:r>
      </w:ins>
      <w:r>
        <w:t>(Harvey et al. 2018</w:t>
      </w:r>
      <w:r w:rsidR="000B73AC">
        <w:t>;</w:t>
      </w:r>
      <w:r w:rsidR="00D14438">
        <w:t xml:space="preserve"> </w:t>
      </w:r>
      <w:r w:rsidR="000B73AC">
        <w:t>Tittensor et al. 2019</w:t>
      </w:r>
      <w:r>
        <w:t xml:space="preserve">). </w:t>
      </w:r>
      <w:del w:id="1523" w:author="Derek Tittensor" w:date="2022-03-23T23:17:00Z">
        <w:r w:rsidDel="00C9133B">
          <w:delText xml:space="preserve">Additionally, as local stressors such as coastal development, increased pollution, overfishing, invasive species, etc., can interact with climate change, it’s important that their effects are minimized to offer reefs a chance survival (Harvey et al. 2018). </w:delText>
        </w:r>
      </w:del>
    </w:p>
    <w:p w14:paraId="51BC4EF3" w14:textId="77777777" w:rsidR="00C9133B" w:rsidRDefault="00C9133B">
      <w:pPr>
        <w:spacing w:line="480" w:lineRule="auto"/>
        <w:ind w:firstLine="720"/>
        <w:jc w:val="both"/>
        <w:rPr>
          <w:ins w:id="1524" w:author="Derek Tittensor" w:date="2022-03-23T23:18:00Z"/>
        </w:rPr>
      </w:pPr>
    </w:p>
    <w:p w14:paraId="5DE6918A" w14:textId="0B4E754D" w:rsidR="00C9133B" w:rsidRDefault="00C9133B" w:rsidP="00C9133B">
      <w:pPr>
        <w:spacing w:line="480" w:lineRule="auto"/>
        <w:ind w:firstLine="720"/>
        <w:jc w:val="both"/>
        <w:rPr>
          <w:ins w:id="1525" w:author="Derek Tittensor" w:date="2022-03-23T23:19:00Z"/>
        </w:rPr>
      </w:pPr>
      <w:ins w:id="1526" w:author="Derek Tittensor" w:date="2022-03-23T23:17:00Z">
        <w:r>
          <w:t>B</w:t>
        </w:r>
      </w:ins>
      <w:del w:id="1527" w:author="Derek Tittensor" w:date="2022-03-23T23:17:00Z">
        <w:r w:rsidR="00F712BE" w:rsidDel="00C9133B">
          <w:delText>B</w:delText>
        </w:r>
      </w:del>
      <w:r w:rsidR="00F712BE">
        <w:t>reaking the results down by IUCN category (</w:t>
      </w:r>
      <w:r w:rsidR="00F712BE" w:rsidRPr="00922560">
        <w:t>Fig 1</w:t>
      </w:r>
      <w:ins w:id="1528" w:author="Emma Bradshaw" w:date="2022-03-11T19:38:00Z">
        <w:r w:rsidR="00C9755B">
          <w:t>0</w:t>
        </w:r>
      </w:ins>
      <w:del w:id="1529" w:author="Emma Bradshaw" w:date="2022-03-11T19:38:00Z">
        <w:r w:rsidR="00F712BE" w:rsidRPr="00922560" w:rsidDel="00C9755B">
          <w:delText>5</w:delText>
        </w:r>
      </w:del>
      <w:r w:rsidR="00F712BE">
        <w:t>)</w:t>
      </w:r>
      <w:r w:rsidR="00F712BE" w:rsidRPr="00922560">
        <w:t xml:space="preserve">, </w:t>
      </w:r>
      <w:r w:rsidR="00F712BE">
        <w:t>the largest area of</w:t>
      </w:r>
      <w:r w:rsidR="00F712BE" w:rsidRPr="00922560">
        <w:t xml:space="preserve"> reefs </w:t>
      </w:r>
      <w:r w:rsidR="00F712BE">
        <w:t xml:space="preserve">within MPAs were found in </w:t>
      </w:r>
      <w:r w:rsidR="00F712BE" w:rsidRPr="00922560">
        <w:t xml:space="preserve">MPAs classified as protected areas with sustainable use of natural resources (VI) and national parks (II) at the beginning of the century. </w:t>
      </w:r>
      <w:commentRangeStart w:id="1530"/>
      <w:r w:rsidR="00F712BE">
        <w:t>By proportion within each MPA category, p</w:t>
      </w:r>
      <w:r w:rsidR="00F712BE" w:rsidRPr="00922560">
        <w:t xml:space="preserve">rojections for the end of the century </w:t>
      </w:r>
      <w:r w:rsidR="00F712BE">
        <w:t>suggest</w:t>
      </w:r>
      <w:r w:rsidR="00F712BE" w:rsidRPr="00922560">
        <w:t xml:space="preserve"> similar results since, once again, </w:t>
      </w:r>
      <w:proofErr w:type="gramStart"/>
      <w:r w:rsidR="00F712BE" w:rsidRPr="00922560">
        <w:t>the majority of</w:t>
      </w:r>
      <w:proofErr w:type="gramEnd"/>
      <w:r w:rsidR="00F712BE" w:rsidRPr="00922560">
        <w:t xml:space="preserve"> reefs were found in both strictly protected areas (category IV specifically) and sustainable use areas (category VI specifically) (Fig 1</w:t>
      </w:r>
      <w:ins w:id="1531" w:author="Emma Bradshaw" w:date="2022-03-11T19:38:00Z">
        <w:r w:rsidR="00C9755B">
          <w:t>1</w:t>
        </w:r>
      </w:ins>
      <w:del w:id="1532" w:author="Emma Bradshaw" w:date="2022-03-11T19:38:00Z">
        <w:r w:rsidR="00F712BE" w:rsidRPr="00922560" w:rsidDel="00C9755B">
          <w:delText>6</w:delText>
        </w:r>
      </w:del>
      <w:r w:rsidR="00F712BE" w:rsidRPr="00922560">
        <w:t>)</w:t>
      </w:r>
      <w:r w:rsidR="00922F4C">
        <w:t xml:space="preserve"> (</w:t>
      </w:r>
      <w:proofErr w:type="spellStart"/>
      <w:r w:rsidR="00922F4C">
        <w:t>Crouzeilles</w:t>
      </w:r>
      <w:proofErr w:type="spellEnd"/>
      <w:r w:rsidR="00922F4C">
        <w:t xml:space="preserve"> et al. 2013)</w:t>
      </w:r>
      <w:r w:rsidR="00F712BE" w:rsidRPr="00922560">
        <w:t>.</w:t>
      </w:r>
      <w:r w:rsidR="004E58B7">
        <w:t xml:space="preserve"> </w:t>
      </w:r>
      <w:commentRangeEnd w:id="1530"/>
      <w:r>
        <w:rPr>
          <w:rStyle w:val="CommentReference"/>
          <w:rFonts w:asciiTheme="minorHAnsi" w:eastAsiaTheme="minorHAnsi" w:hAnsiTheme="minorHAnsi" w:cstheme="minorBidi"/>
          <w:lang w:val="fr-CA"/>
        </w:rPr>
        <w:commentReference w:id="1530"/>
      </w:r>
      <w:commentRangeStart w:id="1533"/>
      <w:r w:rsidR="004E58B7">
        <w:t>However</w:t>
      </w:r>
      <w:r w:rsidR="00F712BE" w:rsidRPr="00922560">
        <w:t>, the total area of reefs found within each category</w:t>
      </w:r>
      <w:r w:rsidR="00F80664">
        <w:t xml:space="preserve"> was</w:t>
      </w:r>
      <w:r w:rsidR="00F712BE" w:rsidRPr="00922560">
        <w:t xml:space="preserve"> reduced</w:t>
      </w:r>
      <w:r w:rsidR="00F712BE">
        <w:t>, often dramatically so.</w:t>
      </w:r>
      <w:r w:rsidR="00F712BE" w:rsidRPr="00922560">
        <w:t xml:space="preserve"> </w:t>
      </w:r>
      <w:r w:rsidR="00F712BE">
        <w:t>Roughly 39% of reefs contained within MPAs i</w:t>
      </w:r>
      <w:r w:rsidR="00F712BE" w:rsidRPr="00922560">
        <w:t>n 2000-2010</w:t>
      </w:r>
      <w:r w:rsidR="009136F4">
        <w:t xml:space="preserve"> </w:t>
      </w:r>
      <w:r w:rsidR="00F712BE">
        <w:t>were</w:t>
      </w:r>
      <w:r w:rsidR="00F712BE" w:rsidRPr="00922560">
        <w:t xml:space="preserve"> represent</w:t>
      </w:r>
      <w:r w:rsidR="00F80664">
        <w:t>ed</w:t>
      </w:r>
      <w:r w:rsidR="00F712BE" w:rsidRPr="00922560">
        <w:t xml:space="preserve"> by category VI, yet by the end of the century </w:t>
      </w:r>
      <w:r w:rsidR="005A1F2C">
        <w:t>they</w:t>
      </w:r>
      <w:r w:rsidR="00F712BE" w:rsidRPr="00922560">
        <w:t xml:space="preserve"> only represent</w:t>
      </w:r>
      <w:r w:rsidR="00F712BE">
        <w:t>ed</w:t>
      </w:r>
      <w:r w:rsidR="00F712BE" w:rsidRPr="00922560">
        <w:t xml:space="preserve"> around 18% of total reef area (Fig 1</w:t>
      </w:r>
      <w:ins w:id="1534" w:author="Emma Bradshaw" w:date="2022-03-11T19:38:00Z">
        <w:r w:rsidR="00B72104">
          <w:t>0</w:t>
        </w:r>
      </w:ins>
      <w:del w:id="1535" w:author="Emma Bradshaw" w:date="2022-03-11T19:38:00Z">
        <w:r w:rsidR="00F712BE" w:rsidRPr="00922560" w:rsidDel="00B72104">
          <w:delText>5</w:delText>
        </w:r>
      </w:del>
      <w:r w:rsidR="00F712BE" w:rsidRPr="00922560">
        <w:t>, Fig 1</w:t>
      </w:r>
      <w:ins w:id="1536" w:author="Emma Bradshaw" w:date="2022-03-11T19:38:00Z">
        <w:r w:rsidR="00B72104">
          <w:t>1</w:t>
        </w:r>
      </w:ins>
      <w:del w:id="1537" w:author="Emma Bradshaw" w:date="2022-03-11T19:38:00Z">
        <w:r w:rsidR="00F712BE" w:rsidRPr="00922560" w:rsidDel="00B72104">
          <w:delText>6</w:delText>
        </w:r>
      </w:del>
      <w:r w:rsidR="00F712BE" w:rsidRPr="00922560">
        <w:t xml:space="preserve">). </w:t>
      </w:r>
      <w:ins w:id="1538" w:author="Derek Tittensor" w:date="2022-03-23T23:19:00Z">
        <w:r>
          <w:t xml:space="preserve">According to Dudley et al., (2013) MPAs designated as category VI are projected to, in the face of climate change, shift from areas with sustainable management practices to </w:t>
        </w:r>
        <w:r w:rsidRPr="00BE48E9">
          <w:t>areas</w:t>
        </w:r>
        <w:r>
          <w:t xml:space="preserve"> that are largely unsuitable for</w:t>
        </w:r>
        <w:r>
          <w:t xml:space="preserve"> </w:t>
        </w:r>
        <w:r>
          <w:t>reef growth</w:t>
        </w:r>
        <w:r>
          <w:t xml:space="preserve">, and </w:t>
        </w:r>
        <w:r>
          <w:t xml:space="preserve">some have argued </w:t>
        </w:r>
        <w:r>
          <w:t>that</w:t>
        </w:r>
        <w:r>
          <w:t xml:space="preserve"> category VI protected areas</w:t>
        </w:r>
      </w:ins>
      <w:ins w:id="1539" w:author="Derek Tittensor" w:date="2022-03-23T23:20:00Z">
        <w:r>
          <w:t xml:space="preserve"> […]</w:t>
        </w:r>
      </w:ins>
      <w:ins w:id="1540" w:author="Derek Tittensor" w:date="2022-03-23T23:19:00Z">
        <w:r>
          <w:t xml:space="preserve"> (Shafer 2020). Therefore, it is possible that the degree of environmental degradation or species extraction occurring within this category </w:t>
        </w:r>
      </w:ins>
      <w:ins w:id="1541" w:author="Derek Tittensor" w:date="2022-03-23T23:20:00Z">
        <w:r>
          <w:t>may extend</w:t>
        </w:r>
      </w:ins>
      <w:ins w:id="1542" w:author="Derek Tittensor" w:date="2022-03-23T23:19:00Z">
        <w:r>
          <w:t xml:space="preserve"> beyond the ecological threshold of ecosystems (Shafer 2020)</w:t>
        </w:r>
      </w:ins>
      <w:ins w:id="1543" w:author="Derek Tittensor" w:date="2022-03-23T23:20:00Z">
        <w:r>
          <w:t>,</w:t>
        </w:r>
      </w:ins>
      <w:ins w:id="1544" w:author="Derek Tittensor" w:date="2022-03-23T23:19:00Z">
        <w:r>
          <w:t xml:space="preserve"> thus </w:t>
        </w:r>
      </w:ins>
      <w:proofErr w:type="spellStart"/>
      <w:ins w:id="1545" w:author="Derek Tittensor" w:date="2022-03-23T23:20:00Z">
        <w:r>
          <w:t>futher</w:t>
        </w:r>
        <w:proofErr w:type="spellEnd"/>
        <w:r>
          <w:t xml:space="preserve"> </w:t>
        </w:r>
      </w:ins>
      <w:ins w:id="1546" w:author="Derek Tittensor" w:date="2022-03-23T23:19:00Z">
        <w:r>
          <w:t>affecting the reefs found within category VI</w:t>
        </w:r>
      </w:ins>
      <w:ins w:id="1547" w:author="Derek Tittensor" w:date="2022-03-23T23:20:00Z">
        <w:r>
          <w:t xml:space="preserve"> even at the end of the century</w:t>
        </w:r>
      </w:ins>
      <w:ins w:id="1548" w:author="Derek Tittensor" w:date="2022-03-23T23:19:00Z">
        <w:r>
          <w:t xml:space="preserve">. </w:t>
        </w:r>
      </w:ins>
    </w:p>
    <w:p w14:paraId="77CE7555" w14:textId="1484568D" w:rsidR="009C61F4" w:rsidRDefault="005A1F2C">
      <w:pPr>
        <w:spacing w:line="480" w:lineRule="auto"/>
        <w:ind w:firstLine="720"/>
        <w:jc w:val="both"/>
      </w:pPr>
      <w:del w:id="1549" w:author="Derek Tittensor" w:date="2022-03-23T23:20:00Z">
        <w:r w:rsidDel="00C9133B">
          <w:lastRenderedPageBreak/>
          <w:delText>However</w:delText>
        </w:r>
        <w:r w:rsidR="00F712BE" w:rsidRPr="00922560" w:rsidDel="00C9133B">
          <w:delText xml:space="preserve">, </w:delText>
        </w:r>
      </w:del>
      <w:proofErr w:type="spellStart"/>
      <w:ins w:id="1550" w:author="Derek Tittensor" w:date="2022-03-23T23:20:00Z">
        <w:r w:rsidR="00C9133B">
          <w:t>C</w:t>
        </w:r>
      </w:ins>
      <w:r w:rsidR="00F712BE" w:rsidRPr="00922560">
        <w:t>categor</w:t>
      </w:r>
      <w:ins w:id="1551" w:author="Derek Tittensor" w:date="2022-03-23T23:20:00Z">
        <w:r w:rsidR="00C9133B">
          <w:t>y</w:t>
        </w:r>
      </w:ins>
      <w:proofErr w:type="spellEnd"/>
      <w:del w:id="1552" w:author="Derek Tittensor" w:date="2022-03-23T23:20:00Z">
        <w:r w:rsidR="00F712BE" w:rsidRPr="00922560" w:rsidDel="00C9133B">
          <w:delText>ies</w:delText>
        </w:r>
      </w:del>
      <w:r w:rsidR="00F712BE" w:rsidRPr="00922560">
        <w:t xml:space="preserve"> II and IV</w:t>
      </w:r>
      <w:ins w:id="1553" w:author="Derek Tittensor" w:date="2022-03-23T23:20:00Z">
        <w:r w:rsidR="00C9133B">
          <w:t xml:space="preserve"> MPAs</w:t>
        </w:r>
      </w:ins>
      <w:r w:rsidR="00F712BE" w:rsidRPr="00922560">
        <w:t xml:space="preserve"> represent</w:t>
      </w:r>
      <w:r w:rsidR="00851663">
        <w:t>ed</w:t>
      </w:r>
      <w:r w:rsidR="00F712BE" w:rsidRPr="00922560">
        <w:t xml:space="preserve"> roughly 33% and 13% </w:t>
      </w:r>
      <w:ins w:id="1554" w:author="Derek Tittensor" w:date="2022-03-23T23:20:00Z">
        <w:r w:rsidR="00C9133B">
          <w:t xml:space="preserve">of reef </w:t>
        </w:r>
      </w:ins>
      <w:ins w:id="1555" w:author="Derek Tittensor" w:date="2022-03-23T23:21:00Z">
        <w:r w:rsidR="00C9133B">
          <w:t xml:space="preserve">area </w:t>
        </w:r>
      </w:ins>
      <w:r w:rsidR="00F712BE" w:rsidRPr="00922560">
        <w:t>in 2000-2010 and 16% and 32%</w:t>
      </w:r>
      <w:r w:rsidR="00F0678C">
        <w:t xml:space="preserve"> in</w:t>
      </w:r>
      <w:r w:rsidR="00F712BE" w:rsidRPr="00922560">
        <w:t xml:space="preserve"> 2090-2100 respectively (Fig 1</w:t>
      </w:r>
      <w:ins w:id="1556" w:author="Emma Bradshaw" w:date="2022-03-11T19:38:00Z">
        <w:r w:rsidR="00707AB4">
          <w:t>0</w:t>
        </w:r>
      </w:ins>
      <w:del w:id="1557" w:author="Emma Bradshaw" w:date="2022-03-11T19:38:00Z">
        <w:r w:rsidR="00F712BE" w:rsidRPr="00922560" w:rsidDel="00707AB4">
          <w:delText>5</w:delText>
        </w:r>
      </w:del>
      <w:r w:rsidR="00F712BE" w:rsidRPr="00922560">
        <w:t>, Fig 1</w:t>
      </w:r>
      <w:ins w:id="1558" w:author="Emma Bradshaw" w:date="2022-03-11T19:38:00Z">
        <w:r w:rsidR="00707AB4">
          <w:t>1</w:t>
        </w:r>
      </w:ins>
      <w:del w:id="1559" w:author="Emma Bradshaw" w:date="2022-03-11T19:38:00Z">
        <w:r w:rsidR="00F712BE" w:rsidRPr="00922560" w:rsidDel="00707AB4">
          <w:delText>6</w:delText>
        </w:r>
      </w:del>
      <w:r w:rsidR="00F712BE" w:rsidRPr="00922560">
        <w:t xml:space="preserve">). </w:t>
      </w:r>
      <w:commentRangeEnd w:id="1533"/>
      <w:r w:rsidR="00C9133B">
        <w:rPr>
          <w:rStyle w:val="CommentReference"/>
          <w:rFonts w:asciiTheme="minorHAnsi" w:eastAsiaTheme="minorHAnsi" w:hAnsiTheme="minorHAnsi" w:cstheme="minorBidi"/>
          <w:lang w:val="fr-CA"/>
        </w:rPr>
        <w:commentReference w:id="1533"/>
      </w:r>
      <w:del w:id="1560" w:author="Derek Tittensor" w:date="2022-03-23T23:19:00Z">
        <w:r w:rsidR="00F712BE" w:rsidDel="00C9133B">
          <w:delText>According to Dudley</w:delText>
        </w:r>
        <w:r w:rsidR="00D756A3" w:rsidDel="00C9133B">
          <w:delText xml:space="preserve"> et al.,</w:delText>
        </w:r>
        <w:r w:rsidR="00F712BE" w:rsidDel="00C9133B">
          <w:delText xml:space="preserve"> (2013) MPAs designated as category VI are projected to, in the face of climate change, shift from areas with sustainable management practices to </w:delText>
        </w:r>
        <w:r w:rsidR="00F712BE" w:rsidRPr="00BE48E9" w:rsidDel="00C9133B">
          <w:delText>areas</w:delText>
        </w:r>
        <w:r w:rsidR="00C83ABF" w:rsidDel="00C9133B">
          <w:delText xml:space="preserve"> that are largely unsuitable to reef growth</w:delText>
        </w:r>
        <w:r w:rsidR="00F712BE" w:rsidRPr="00BE48E9" w:rsidDel="00C9133B">
          <w:delText>.</w:delText>
        </w:r>
        <w:r w:rsidR="00F406E0" w:rsidDel="00C9133B">
          <w:delText xml:space="preserve"> However</w:delText>
        </w:r>
        <w:r w:rsidR="00F712BE" w:rsidDel="00C9133B">
          <w:delText xml:space="preserve">, </w:delText>
        </w:r>
        <w:r w:rsidR="009E1B10" w:rsidDel="00C9133B">
          <w:delText xml:space="preserve">some have argued against </w:delText>
        </w:r>
        <w:r w:rsidR="00F712BE" w:rsidDel="00C9133B">
          <w:delText xml:space="preserve">category VI and the function it serves in effectively managing protected areas, since the extent of sustainable practices allowed within this category is improperly defined (Shafer 2020). </w:delText>
        </w:r>
        <w:r w:rsidR="00F406E0" w:rsidDel="00C9133B">
          <w:delText>Therefore, i</w:delText>
        </w:r>
        <w:r w:rsidR="00EE35AE" w:rsidDel="00C9133B">
          <w:delText>t</w:delText>
        </w:r>
        <w:r w:rsidR="00F712BE" w:rsidDel="00C9133B">
          <w:delText xml:space="preserve"> is possible that the degree of environmental degradation or species extraction occurring within th</w:delText>
        </w:r>
        <w:r w:rsidR="00F406E0" w:rsidDel="00C9133B">
          <w:delText>is</w:delText>
        </w:r>
        <w:r w:rsidR="00F712BE" w:rsidDel="00C9133B">
          <w:delText xml:space="preserve"> categor</w:delText>
        </w:r>
        <w:r w:rsidR="00F406E0" w:rsidDel="00C9133B">
          <w:delText>y</w:delText>
        </w:r>
        <w:r w:rsidR="00F712BE" w:rsidDel="00C9133B">
          <w:delText xml:space="preserve"> extends beyond the ecological threshold of ecosystems (Shafer 2020)</w:delText>
        </w:r>
        <w:r w:rsidR="00F406E0" w:rsidDel="00C9133B">
          <w:delText xml:space="preserve"> thus affecting the reefs found within category VI.</w:delText>
        </w:r>
      </w:del>
      <w:r w:rsidR="00F406E0">
        <w:t xml:space="preserve"> </w:t>
      </w:r>
      <w:ins w:id="1561" w:author="Derek Tittensor" w:date="2022-03-23T23:21:00Z">
        <w:r w:rsidR="00C9133B">
          <w:t>CAN YOU SAY SOMETHING ABOUT THESE LIKE YOU DID FOR CAT VI ABOVE?</w:t>
        </w:r>
      </w:ins>
    </w:p>
    <w:p w14:paraId="243B9D16" w14:textId="3AE0F278" w:rsidR="007111CC" w:rsidRDefault="009C61F4">
      <w:pPr>
        <w:spacing w:line="480" w:lineRule="auto"/>
        <w:ind w:firstLine="720"/>
        <w:jc w:val="both"/>
        <w:rPr>
          <w:ins w:id="1562" w:author="Derek Tittensor" w:date="2022-03-23T23:22:00Z"/>
        </w:rPr>
      </w:pPr>
      <w:commentRangeStart w:id="1563"/>
      <w:r>
        <w:t xml:space="preserve">Category </w:t>
      </w:r>
      <w:r w:rsidR="00F712BE">
        <w:t xml:space="preserve">IV MPAs </w:t>
      </w:r>
      <w:del w:id="1564" w:author="Derek Tittensor" w:date="2022-03-23T23:21:00Z">
        <w:r w:rsidR="00F712BE" w:rsidDel="00C9133B">
          <w:delText xml:space="preserve">should </w:delText>
        </w:r>
      </w:del>
      <w:ins w:id="1565" w:author="Derek Tittensor" w:date="2022-03-23T23:21:00Z">
        <w:r w:rsidR="00C9133B">
          <w:t>can</w:t>
        </w:r>
        <w:r w:rsidR="00C9133B">
          <w:t xml:space="preserve"> </w:t>
        </w:r>
      </w:ins>
      <w:r w:rsidR="00F712BE">
        <w:t xml:space="preserve">play a key role in </w:t>
      </w:r>
      <w:del w:id="1566" w:author="Derek Tittensor" w:date="2022-03-23T23:21:00Z">
        <w:r w:rsidR="00F712BE" w:rsidDel="00C9133B">
          <w:delText>protecting nature as well as important species</w:delText>
        </w:r>
      </w:del>
      <w:ins w:id="1567" w:author="Derek Tittensor" w:date="2022-03-23T23:21:00Z">
        <w:r w:rsidR="00C9133B">
          <w:t>biodiversity conservation</w:t>
        </w:r>
      </w:ins>
      <w:r w:rsidR="00F712BE">
        <w:t xml:space="preserve"> but can fail to do so when climate change leads to a loss of</w:t>
      </w:r>
      <w:r w:rsidR="0050104C">
        <w:t xml:space="preserve"> the</w:t>
      </w:r>
      <w:r w:rsidR="00F712BE">
        <w:t xml:space="preserve"> conditions required to do so (Dudley</w:t>
      </w:r>
      <w:r w:rsidR="00CB0D3D">
        <w:t xml:space="preserve"> et al. </w:t>
      </w:r>
      <w:r w:rsidR="00F712BE">
        <w:t>2013</w:t>
      </w:r>
      <w:r w:rsidR="00F712BE" w:rsidRPr="00305CA7">
        <w:t xml:space="preserve">). </w:t>
      </w:r>
      <w:r w:rsidR="00F712BE">
        <w:t xml:space="preserve">In contrast, </w:t>
      </w:r>
      <w:r w:rsidR="00F712BE" w:rsidRPr="001D7170">
        <w:t>r</w:t>
      </w:r>
      <w:r w:rsidR="00F712BE" w:rsidRPr="00B136D0">
        <w:t>eefs found</w:t>
      </w:r>
      <w:r w:rsidR="00F712BE" w:rsidRPr="00922560">
        <w:t xml:space="preserve"> within MPAs classified as national parks (II) would be more resilient to the effects of climate change</w:t>
      </w:r>
      <w:r w:rsidR="00F712BE">
        <w:t xml:space="preserve"> </w:t>
      </w:r>
      <w:r w:rsidR="00F712BE" w:rsidRPr="00922560">
        <w:t>since much of the natural habitat is unmodified</w:t>
      </w:r>
      <w:r w:rsidR="00F712BE">
        <w:t xml:space="preserve"> (Dudley </w:t>
      </w:r>
      <w:r w:rsidR="003567E1">
        <w:t xml:space="preserve">et al. </w:t>
      </w:r>
      <w:r w:rsidR="00F712BE">
        <w:t>2013).</w:t>
      </w:r>
      <w:commentRangeEnd w:id="1563"/>
      <w:r w:rsidR="00C9133B">
        <w:rPr>
          <w:rStyle w:val="CommentReference"/>
          <w:rFonts w:asciiTheme="minorHAnsi" w:eastAsiaTheme="minorHAnsi" w:hAnsiTheme="minorHAnsi" w:cstheme="minorBidi"/>
          <w:lang w:val="fr-CA"/>
        </w:rPr>
        <w:commentReference w:id="1563"/>
      </w:r>
      <w:r w:rsidR="00F712BE" w:rsidRPr="00922560">
        <w:t xml:space="preserve"> </w:t>
      </w:r>
      <w:r w:rsidR="00F712BE">
        <w:t xml:space="preserve">The </w:t>
      </w:r>
      <w:commentRangeStart w:id="1568"/>
      <w:r w:rsidR="00F712BE" w:rsidRPr="00922560">
        <w:t xml:space="preserve">major threat climate change would pose </w:t>
      </w:r>
      <w:r w:rsidR="008C6219">
        <w:t>to</w:t>
      </w:r>
      <w:r w:rsidR="00F712BE" w:rsidRPr="00922560">
        <w:t xml:space="preserve"> </w:t>
      </w:r>
      <w:r w:rsidR="00F712BE">
        <w:t xml:space="preserve">category II </w:t>
      </w:r>
      <w:r w:rsidR="00F712BE" w:rsidRPr="00922560">
        <w:t xml:space="preserve">reefs is a loss of income through tourism, which would affect nearby coastal communities </w:t>
      </w:r>
      <w:commentRangeEnd w:id="1568"/>
      <w:r w:rsidR="00C9133B">
        <w:rPr>
          <w:rStyle w:val="CommentReference"/>
          <w:rFonts w:asciiTheme="minorHAnsi" w:eastAsiaTheme="minorHAnsi" w:hAnsiTheme="minorHAnsi" w:cstheme="minorBidi"/>
          <w:lang w:val="fr-CA"/>
        </w:rPr>
        <w:commentReference w:id="1568"/>
      </w:r>
      <w:r w:rsidR="00F712BE" w:rsidRPr="00922560">
        <w:t xml:space="preserve">(Dudley </w:t>
      </w:r>
      <w:r w:rsidR="00A802F6">
        <w:t xml:space="preserve">et al. </w:t>
      </w:r>
      <w:r w:rsidR="00F712BE" w:rsidRPr="00922560">
        <w:t>2013).</w:t>
      </w:r>
      <w:r w:rsidR="000A3D6A">
        <w:t xml:space="preserve"> </w:t>
      </w:r>
      <w:r w:rsidR="00F712BE" w:rsidRPr="00922560">
        <w:t xml:space="preserve">Despite this socio-economic </w:t>
      </w:r>
      <w:r w:rsidR="00F712BE">
        <w:t xml:space="preserve">impact on category II reefs, it is likely that </w:t>
      </w:r>
      <w:r w:rsidR="00F712BE" w:rsidRPr="00922560">
        <w:t xml:space="preserve">MPAs of categories III or lower (categories III, II, </w:t>
      </w:r>
      <w:proofErr w:type="spellStart"/>
      <w:r w:rsidR="00F712BE" w:rsidRPr="00922560">
        <w:t>Ia</w:t>
      </w:r>
      <w:proofErr w:type="spellEnd"/>
      <w:r w:rsidR="00F712BE" w:rsidRPr="00922560">
        <w:t xml:space="preserve">, and </w:t>
      </w:r>
      <w:proofErr w:type="spellStart"/>
      <w:r w:rsidR="00F712BE" w:rsidRPr="00922560">
        <w:t>Ib</w:t>
      </w:r>
      <w:proofErr w:type="spellEnd"/>
      <w:r w:rsidR="00F712BE" w:rsidRPr="00922560">
        <w:t>) offer reefs</w:t>
      </w:r>
      <w:r w:rsidR="00F712BE">
        <w:t xml:space="preserve"> </w:t>
      </w:r>
      <w:r w:rsidR="00F712BE" w:rsidRPr="00922560">
        <w:t xml:space="preserve">the best chance at survival </w:t>
      </w:r>
      <w:r w:rsidR="00F712BE">
        <w:t xml:space="preserve">under climate change </w:t>
      </w:r>
      <w:r w:rsidR="00F712BE" w:rsidRPr="00922560">
        <w:t>due to the strict</w:t>
      </w:r>
      <w:ins w:id="1569" w:author="Derek Tittensor" w:date="2022-03-23T23:22:00Z">
        <w:r w:rsidR="0065704A">
          <w:t>er</w:t>
        </w:r>
      </w:ins>
      <w:r w:rsidR="00F712BE" w:rsidRPr="00922560">
        <w:t xml:space="preserve"> management practices </w:t>
      </w:r>
      <w:ins w:id="1570" w:author="Derek Tittensor" w:date="2022-03-23T23:22:00Z">
        <w:r w:rsidR="0065704A">
          <w:t xml:space="preserve">employed and more restrictive uses </w:t>
        </w:r>
      </w:ins>
      <w:del w:id="1571" w:author="Derek Tittensor" w:date="2022-03-23T23:22:00Z">
        <w:r w:rsidR="00F712BE" w:rsidRPr="00922560" w:rsidDel="0065704A">
          <w:delText xml:space="preserve">employed </w:delText>
        </w:r>
      </w:del>
      <w:ins w:id="1572" w:author="Derek Tittensor" w:date="2022-03-23T23:22:00Z">
        <w:r w:rsidR="0065704A">
          <w:t>permitted</w:t>
        </w:r>
        <w:r w:rsidR="0065704A" w:rsidRPr="00922560">
          <w:t xml:space="preserve"> </w:t>
        </w:r>
      </w:ins>
      <w:r w:rsidR="00F712BE" w:rsidRPr="00922560">
        <w:t>in these areas</w:t>
      </w:r>
      <w:r w:rsidR="00F712BE">
        <w:t xml:space="preserve">. </w:t>
      </w:r>
      <w:ins w:id="1573" w:author="Derek Tittensor" w:date="2022-03-23T23:23:00Z">
        <w:r w:rsidR="0065704A">
          <w:t xml:space="preserve">Without the addition of new MPAs to the global network, our results </w:t>
        </w:r>
        <w:r w:rsidR="0065704A" w:rsidRPr="00922560">
          <w:t xml:space="preserve">suggest that only </w:t>
        </w:r>
        <w:r w:rsidR="0065704A">
          <w:t>~</w:t>
        </w:r>
        <w:r w:rsidR="0065704A" w:rsidRPr="00922560">
          <w:t xml:space="preserve">40% of global reefs </w:t>
        </w:r>
        <w:r w:rsidR="0065704A">
          <w:t>within MPAs that remain</w:t>
        </w:r>
        <w:r w:rsidR="0065704A">
          <w:t xml:space="preserve"> </w:t>
        </w:r>
        <w:r w:rsidR="0065704A">
          <w:t xml:space="preserve">in suitable environmental conditions </w:t>
        </w:r>
        <w:r w:rsidR="0065704A" w:rsidRPr="00922560">
          <w:t xml:space="preserve">will be found in MPAs (categories </w:t>
        </w:r>
        <w:proofErr w:type="spellStart"/>
        <w:r w:rsidR="0065704A" w:rsidRPr="00922560">
          <w:t>Ia</w:t>
        </w:r>
        <w:proofErr w:type="spellEnd"/>
        <w:r w:rsidR="0065704A" w:rsidRPr="00922560">
          <w:t>- III) by the end of the century (Fig 1</w:t>
        </w:r>
        <w:r w:rsidR="0065704A">
          <w:t>1</w:t>
        </w:r>
        <w:r w:rsidR="0065704A" w:rsidRPr="00922560">
          <w:t>).</w:t>
        </w:r>
      </w:ins>
      <w:ins w:id="1574" w:author="Derek Tittensor" w:date="2022-03-23T23:29:00Z">
        <w:r w:rsidR="002A0FD3">
          <w:t xml:space="preserve"> ADD IN SOMETHIBG ABOUT NEOLI SOMEWHERE IN THIS PARAGRAPH – EDGAR ET AL 2014 NATURE, I.E. EVEN CATEGORY 1-3 MPAS MAY NOT BE EFFECTIVE IF THEY ARE NOT WELL ENFORCED ETC.</w:t>
        </w:r>
      </w:ins>
    </w:p>
    <w:p w14:paraId="3CADB2C2" w14:textId="6EAFA3E0" w:rsidR="0065704A" w:rsidRDefault="0065704A" w:rsidP="0065704A">
      <w:pPr>
        <w:spacing w:line="480" w:lineRule="auto"/>
        <w:jc w:val="both"/>
        <w:rPr>
          <w:ins w:id="1575" w:author="Derek Tittensor" w:date="2022-03-23T23:22:00Z"/>
        </w:rPr>
      </w:pPr>
    </w:p>
    <w:p w14:paraId="632EBBB0" w14:textId="7EB5F8FC" w:rsidR="0065704A" w:rsidRPr="0065704A" w:rsidRDefault="0065704A" w:rsidP="0065704A">
      <w:pPr>
        <w:spacing w:line="480" w:lineRule="auto"/>
        <w:jc w:val="both"/>
        <w:rPr>
          <w:i/>
          <w:iCs/>
          <w:rPrChange w:id="1576" w:author="Derek Tittensor" w:date="2022-03-23T23:22:00Z">
            <w:rPr/>
          </w:rPrChange>
        </w:rPr>
        <w:pPrChange w:id="1577" w:author="Derek Tittensor" w:date="2022-03-23T23:22:00Z">
          <w:pPr>
            <w:spacing w:line="480" w:lineRule="auto"/>
            <w:ind w:firstLine="720"/>
            <w:jc w:val="both"/>
          </w:pPr>
        </w:pPrChange>
      </w:pPr>
      <w:ins w:id="1578" w:author="Derek Tittensor" w:date="2022-03-23T23:22:00Z">
        <w:r>
          <w:rPr>
            <w:i/>
            <w:iCs/>
          </w:rPr>
          <w:t>Growth of the global MPA network and new areas of suitable habitat for coral</w:t>
        </w:r>
      </w:ins>
      <w:ins w:id="1579" w:author="Derek Tittensor" w:date="2022-03-23T23:23:00Z">
        <w:r>
          <w:rPr>
            <w:i/>
            <w:iCs/>
          </w:rPr>
          <w:t xml:space="preserve"> reefs</w:t>
        </w:r>
      </w:ins>
    </w:p>
    <w:p w14:paraId="5320DF31" w14:textId="25FFEC73" w:rsidR="00F712BE" w:rsidDel="0065704A" w:rsidRDefault="0065704A" w:rsidP="00DB3DB9">
      <w:pPr>
        <w:spacing w:line="480" w:lineRule="auto"/>
        <w:ind w:firstLine="720"/>
        <w:jc w:val="both"/>
        <w:rPr>
          <w:del w:id="1580" w:author="Derek Tittensor" w:date="2022-03-23T23:24:00Z"/>
        </w:rPr>
      </w:pPr>
      <w:ins w:id="1581" w:author="Derek Tittensor" w:date="2022-03-23T23:24:00Z">
        <w:r>
          <w:t>The global MPA network is expanding, and ambitious targets such as 30x30 (REF) suggest that this process will continue. Our analysis only evaluated coral reefs against the existing MPA network, as</w:t>
        </w:r>
      </w:ins>
      <w:ins w:id="1582" w:author="Derek Tittensor" w:date="2022-03-23T23:25:00Z">
        <w:r>
          <w:t xml:space="preserve"> it is not possible to anticipate future additions or changes to this network. Nonetheless, our study sheds light on how this network in its current configuration can help protect those reefs </w:t>
        </w:r>
        <w:r>
          <w:lastRenderedPageBreak/>
          <w:t>that remain within suitable environmental conditions for persistence under climate ch</w:t>
        </w:r>
      </w:ins>
      <w:ins w:id="1583" w:author="Derek Tittensor" w:date="2022-03-23T23:26:00Z">
        <w:r>
          <w:t xml:space="preserve">ange – and highlights the challenge that many reefs within existing MPAs will no longer be in suitable environmental conditions over the coming century. This emphasizes, that </w:t>
        </w:r>
      </w:ins>
      <w:del w:id="1584" w:author="Derek Tittensor" w:date="2022-03-23T23:23:00Z">
        <w:r w:rsidR="00F712BE" w:rsidDel="0065704A">
          <w:delText xml:space="preserve">Without the addition of new MPAs to the global network, </w:delText>
        </w:r>
        <w:r w:rsidR="000A3D6A" w:rsidDel="0065704A">
          <w:delText>our</w:delText>
        </w:r>
        <w:r w:rsidR="00F712BE" w:rsidDel="0065704A">
          <w:delText xml:space="preserve"> results </w:delText>
        </w:r>
        <w:r w:rsidR="00F712BE" w:rsidRPr="00922560" w:rsidDel="0065704A">
          <w:delText xml:space="preserve">suggest that only approximately 40% of global reefs </w:delText>
        </w:r>
        <w:r w:rsidR="00F712BE" w:rsidDel="0065704A">
          <w:delText xml:space="preserve">within MPAs remaining in suitable environmental conditions </w:delText>
        </w:r>
        <w:r w:rsidR="00F712BE" w:rsidRPr="00922560" w:rsidDel="0065704A">
          <w:delText xml:space="preserve">will be found in </w:delText>
        </w:r>
        <w:r w:rsidR="00F712BE" w:rsidDel="0065704A">
          <w:delText xml:space="preserve">such </w:delText>
        </w:r>
        <w:r w:rsidR="00F712BE" w:rsidRPr="00922560" w:rsidDel="0065704A">
          <w:delText>MPAs (categories Ia- III) by the end of the century (Fig 1</w:delText>
        </w:r>
      </w:del>
      <w:ins w:id="1585" w:author="Emma Bradshaw" w:date="2022-03-11T19:38:00Z">
        <w:del w:id="1586" w:author="Derek Tittensor" w:date="2022-03-23T23:23:00Z">
          <w:r w:rsidR="00BC4EC7" w:rsidDel="0065704A">
            <w:delText>1</w:delText>
          </w:r>
        </w:del>
      </w:ins>
      <w:del w:id="1587" w:author="Derek Tittensor" w:date="2022-03-23T23:23:00Z">
        <w:r w:rsidR="00F712BE" w:rsidRPr="00922560" w:rsidDel="0065704A">
          <w:delText>6).</w:delText>
        </w:r>
        <w:r w:rsidR="000767AB" w:rsidDel="0065704A">
          <w:delText xml:space="preserve"> </w:delText>
        </w:r>
      </w:del>
      <w:ins w:id="1588" w:author="Emma Bradshaw" w:date="2022-03-02T13:44:00Z">
        <w:del w:id="1589" w:author="Derek Tittensor" w:date="2022-03-23T23:24:00Z">
          <w:r w:rsidR="00DB3DB9" w:rsidDel="0065704A">
            <w:delText xml:space="preserve">To ensure that </w:delText>
          </w:r>
        </w:del>
      </w:ins>
      <w:del w:id="1590" w:author="Derek Tittensor" w:date="2022-03-23T23:24:00Z">
        <w:r w:rsidR="00FA6E45" w:rsidRPr="001D7170" w:rsidDel="0065704A">
          <w:rPr>
            <w:highlight w:val="yellow"/>
          </w:rPr>
          <w:delText xml:space="preserve">Therefore, </w:delText>
        </w:r>
        <w:r w:rsidR="001F4FDE" w:rsidRPr="001D7170" w:rsidDel="0065704A">
          <w:rPr>
            <w:highlight w:val="yellow"/>
          </w:rPr>
          <w:delText>one</w:delText>
        </w:r>
        <w:r w:rsidR="001F4FDE" w:rsidDel="0065704A">
          <w:delText xml:space="preserve"> key policy recommendation to ensure that the remaining reefs wil</w:delText>
        </w:r>
      </w:del>
      <w:ins w:id="1591" w:author="Emma Bradshaw" w:date="2022-03-02T13:45:00Z">
        <w:del w:id="1592" w:author="Derek Tittensor" w:date="2022-03-23T23:24:00Z">
          <w:r w:rsidR="00DB3DB9" w:rsidDel="0065704A">
            <w:delText>are adequately</w:delText>
          </w:r>
        </w:del>
      </w:ins>
      <w:del w:id="1593" w:author="Derek Tittensor" w:date="2022-03-23T23:24:00Z">
        <w:r w:rsidR="001F4FDE" w:rsidDel="0065704A">
          <w:delText>l be protected</w:delText>
        </w:r>
      </w:del>
      <w:ins w:id="1594" w:author="Emma Bradshaw" w:date="2022-03-02T13:45:00Z">
        <w:del w:id="1595" w:author="Derek Tittensor" w:date="2022-03-23T23:24:00Z">
          <w:r w:rsidR="00DB3DB9" w:rsidDel="0065704A">
            <w:delText xml:space="preserve">, we recommend that </w:delText>
          </w:r>
        </w:del>
      </w:ins>
      <w:del w:id="1596" w:author="Derek Tittensor" w:date="2022-03-23T23:24:00Z">
        <w:r w:rsidR="001F4FDE" w:rsidDel="0065704A">
          <w:delText xml:space="preserve"> would be that </w:delText>
        </w:r>
        <w:r w:rsidR="006E79F6" w:rsidDel="0065704A">
          <w:delText xml:space="preserve">the </w:delText>
        </w:r>
        <w:r w:rsidR="00A36CB1" w:rsidDel="0065704A">
          <w:delText>67,287.27km</w:delText>
        </w:r>
        <w:r w:rsidR="00A36CB1" w:rsidDel="0065704A">
          <w:rPr>
            <w:vertAlign w:val="superscript"/>
          </w:rPr>
          <w:delText>2</w:delText>
        </w:r>
        <w:r w:rsidR="00A36CB1" w:rsidDel="0065704A">
          <w:delText xml:space="preserve"> of </w:delText>
        </w:r>
        <w:r w:rsidR="002E40A6" w:rsidDel="0065704A">
          <w:delText>remaining reefs</w:delText>
        </w:r>
        <w:r w:rsidR="00F24DB9" w:rsidDel="0065704A">
          <w:delText xml:space="preserve">, </w:delText>
        </w:r>
        <w:r w:rsidR="00D058C5" w:rsidDel="0065704A">
          <w:delText xml:space="preserve">projected to be </w:delText>
        </w:r>
        <w:r w:rsidR="00F24DB9" w:rsidDel="0065704A">
          <w:delText xml:space="preserve">found in suitable habitats </w:delText>
        </w:r>
        <w:r w:rsidR="006E79F6" w:rsidDel="0065704A">
          <w:delText xml:space="preserve">in </w:delText>
        </w:r>
        <w:r w:rsidR="002268A2" w:rsidDel="0065704A">
          <w:delText>2090-2100</w:delText>
        </w:r>
        <w:r w:rsidR="006A460C" w:rsidDel="0065704A">
          <w:delText>, be moved into category Ia,Ib,II, or III MPAs</w:delText>
        </w:r>
        <w:r w:rsidR="005B7BF0" w:rsidDel="0065704A">
          <w:delText xml:space="preserve"> </w:delText>
        </w:r>
        <w:r w:rsidR="000F6ED2" w:rsidDel="0065704A">
          <w:delText xml:space="preserve">for effective protection </w:delText>
        </w:r>
        <w:r w:rsidR="00624C31" w:rsidDel="0065704A">
          <w:delText>and conservation</w:delText>
        </w:r>
        <w:r w:rsidR="00A77ECF" w:rsidDel="0065704A">
          <w:delText xml:space="preserve">, where this is possible without compromising food security or significant local distress to human communities. </w:delText>
        </w:r>
      </w:del>
      <w:ins w:id="1597" w:author="Emma Bradshaw" w:date="2022-03-08T13:42:00Z">
        <w:del w:id="1598" w:author="Derek Tittensor" w:date="2022-03-23T23:24:00Z">
          <w:r w:rsidR="00F033DD" w:rsidDel="0065704A">
            <w:delText>Where this is not possible, we recommend that</w:delText>
          </w:r>
        </w:del>
      </w:ins>
      <w:ins w:id="1599" w:author="Emma Bradshaw" w:date="2022-03-08T13:43:00Z">
        <w:del w:id="1600" w:author="Derek Tittensor" w:date="2022-03-23T23:24:00Z">
          <w:r w:rsidR="006632EE" w:rsidDel="0065704A">
            <w:delText xml:space="preserve"> new</w:delText>
          </w:r>
        </w:del>
      </w:ins>
      <w:ins w:id="1601" w:author="Emma Bradshaw" w:date="2022-03-08T13:42:00Z">
        <w:del w:id="1602" w:author="Derek Tittensor" w:date="2022-03-23T23:24:00Z">
          <w:r w:rsidR="00F033DD" w:rsidDel="0065704A">
            <w:delText xml:space="preserve"> </w:delText>
          </w:r>
          <w:r w:rsidR="0093075F" w:rsidDel="0065704A">
            <w:delText>MPAs</w:delText>
          </w:r>
        </w:del>
      </w:ins>
      <w:ins w:id="1603" w:author="Emma Bradshaw" w:date="2022-03-08T13:43:00Z">
        <w:del w:id="1604" w:author="Derek Tittensor" w:date="2022-03-23T23:24:00Z">
          <w:r w:rsidR="0093075F" w:rsidDel="0065704A">
            <w:delText xml:space="preserve"> of categor</w:delText>
          </w:r>
        </w:del>
      </w:ins>
      <w:ins w:id="1605" w:author="Emma Bradshaw" w:date="2022-03-08T13:50:00Z">
        <w:del w:id="1606" w:author="Derek Tittensor" w:date="2022-03-23T23:24:00Z">
          <w:r w:rsidR="008B07A6" w:rsidDel="0065704A">
            <w:delText>ies</w:delText>
          </w:r>
        </w:del>
      </w:ins>
      <w:ins w:id="1607" w:author="Emma Bradshaw" w:date="2022-03-08T13:43:00Z">
        <w:del w:id="1608" w:author="Derek Tittensor" w:date="2022-03-23T23:24:00Z">
          <w:r w:rsidR="0093075F" w:rsidDel="0065704A">
            <w:delText xml:space="preserve"> Ia,Ib,II or III be </w:delText>
          </w:r>
          <w:r w:rsidR="006632EE" w:rsidDel="0065704A">
            <w:delText xml:space="preserve">implemented in areas that </w:delText>
          </w:r>
          <w:r w:rsidR="009F35C3" w:rsidDel="0065704A">
            <w:delText>can provide reef</w:delText>
          </w:r>
        </w:del>
      </w:ins>
      <w:ins w:id="1609" w:author="Emma Bradshaw" w:date="2022-03-08T14:00:00Z">
        <w:del w:id="1610" w:author="Derek Tittensor" w:date="2022-03-23T23:24:00Z">
          <w:r w:rsidR="00C57902" w:rsidDel="0065704A">
            <w:delText>-building corals</w:delText>
          </w:r>
        </w:del>
      </w:ins>
      <w:ins w:id="1611" w:author="Emma Bradshaw" w:date="2022-03-08T13:43:00Z">
        <w:del w:id="1612" w:author="Derek Tittensor" w:date="2022-03-23T23:24:00Z">
          <w:r w:rsidR="009F35C3" w:rsidDel="0065704A">
            <w:delText xml:space="preserve"> with climate refugia</w:delText>
          </w:r>
        </w:del>
      </w:ins>
      <w:ins w:id="1613" w:author="Emma Bradshaw" w:date="2022-03-08T13:50:00Z">
        <w:del w:id="1614" w:author="Derek Tittensor" w:date="2022-03-23T23:24:00Z">
          <w:r w:rsidR="00C9164F" w:rsidDel="0065704A">
            <w:delText xml:space="preserve"> (Carter et al. 2020)</w:delText>
          </w:r>
        </w:del>
      </w:ins>
      <w:ins w:id="1615" w:author="Emma Bradshaw" w:date="2022-03-08T14:00:00Z">
        <w:del w:id="1616" w:author="Derek Tittensor" w:date="2022-03-23T23:24:00Z">
          <w:r w:rsidR="00C57902" w:rsidDel="0065704A">
            <w:delText xml:space="preserve">, such as mangroves for instance, as these have proven to be successful for many </w:delText>
          </w:r>
          <w:r w:rsidR="00E53A0C" w:rsidDel="0065704A">
            <w:delText>Scleractinian</w:delText>
          </w:r>
          <w:r w:rsidR="00C57902" w:rsidDel="0065704A">
            <w:delText xml:space="preserve"> corals (Yates et al. 2014). </w:delText>
          </w:r>
        </w:del>
      </w:ins>
      <w:del w:id="1617" w:author="Derek Tittensor" w:date="2022-03-23T23:24:00Z">
        <w:r w:rsidR="007111CC" w:rsidRPr="001D7170" w:rsidDel="0065704A">
          <w:rPr>
            <w:highlight w:val="yellow"/>
          </w:rPr>
          <w:delText>(needs to be formatted as more of a suggestion)</w:delText>
        </w:r>
        <w:r w:rsidR="007111CC" w:rsidDel="0065704A">
          <w:delText xml:space="preserve"> </w:delText>
        </w:r>
      </w:del>
    </w:p>
    <w:p w14:paraId="7949B137" w14:textId="5A5AAA74" w:rsidR="0065704A" w:rsidRDefault="00F712BE">
      <w:pPr>
        <w:spacing w:line="480" w:lineRule="auto"/>
        <w:ind w:firstLine="720"/>
        <w:jc w:val="both"/>
        <w:rPr>
          <w:ins w:id="1618" w:author="Derek Tittensor" w:date="2022-03-23T23:28:00Z"/>
        </w:rPr>
      </w:pPr>
      <w:del w:id="1619" w:author="Derek Tittensor" w:date="2022-03-23T23:26:00Z">
        <w:r w:rsidDel="0065704A">
          <w:delText xml:space="preserve">With this </w:delText>
        </w:r>
        <w:r w:rsidRPr="00922560" w:rsidDel="0065704A">
          <w:delText>being said</w:delText>
        </w:r>
      </w:del>
      <w:r w:rsidRPr="00922560">
        <w:t xml:space="preserve">, </w:t>
      </w:r>
      <w:r w:rsidR="000B7EED">
        <w:t xml:space="preserve">while they can help build resilience, </w:t>
      </w:r>
      <w:r w:rsidRPr="00922560">
        <w:t xml:space="preserve">MPAs alone will not suffice in effectively preserving </w:t>
      </w:r>
      <w:del w:id="1620" w:author="Derek Tittensor" w:date="2022-03-23T23:27:00Z">
        <w:r w:rsidRPr="00922560" w:rsidDel="0065704A">
          <w:delText xml:space="preserve">degrading </w:delText>
        </w:r>
      </w:del>
      <w:r w:rsidRPr="00922560">
        <w:t xml:space="preserve">coral reefs </w:t>
      </w:r>
      <w:r>
        <w:t xml:space="preserve">and other habitats from the impacts of climate change </w:t>
      </w:r>
      <w:r w:rsidRPr="00922560">
        <w:t>worldwide</w:t>
      </w:r>
      <w:r>
        <w:t xml:space="preserve"> (Tittensor et al. 2019). </w:t>
      </w:r>
      <w:ins w:id="1621" w:author="Derek Tittensor" w:date="2022-03-23T23:27:00Z">
        <w:r w:rsidR="0065704A">
          <w:t xml:space="preserve">[ADD IN SOMETHING ABOUT CLIMATE CHANGE MITIGATION USING THE RCP2.6 RESULTS HERE]. While adding new sites to the global MPA network will clearly provide biodiversity conservation benefits, </w:t>
        </w:r>
        <w:r w:rsidR="002A0FD3">
          <w:t>and our analysis ident</w:t>
        </w:r>
      </w:ins>
      <w:ins w:id="1622" w:author="Derek Tittensor" w:date="2022-03-23T23:28:00Z">
        <w:r w:rsidR="002A0FD3">
          <w:t xml:space="preserve">ifies gaps in this network for future reef protection, mitigation will clearly play a crucial role in long-term outcomes. </w:t>
        </w:r>
      </w:ins>
    </w:p>
    <w:p w14:paraId="47840C3D" w14:textId="6D1F99A7" w:rsidR="002A0FD3" w:rsidRDefault="002A0FD3">
      <w:pPr>
        <w:spacing w:line="480" w:lineRule="auto"/>
        <w:ind w:firstLine="720"/>
        <w:jc w:val="both"/>
        <w:rPr>
          <w:ins w:id="1623" w:author="Derek Tittensor" w:date="2022-03-23T23:29:00Z"/>
        </w:rPr>
      </w:pPr>
      <w:ins w:id="1624" w:author="Derek Tittensor" w:date="2022-03-23T23:29:00Z">
        <w:r>
          <w:t>In addition to the global protect</w:t>
        </w:r>
      </w:ins>
      <w:ins w:id="1625" w:author="Derek Tittensor" w:date="2022-03-23T23:30:00Z">
        <w:r>
          <w:t>ed area network expanding, it is entirely likely that new areas of the global ocean will become suitable habitat for coral reefs, since some areas that are at present too cool for coral reefs will likely warm sufficiently to make them</w:t>
        </w:r>
      </w:ins>
      <w:ins w:id="1626" w:author="Derek Tittensor" w:date="2022-03-23T23:31:00Z">
        <w:r>
          <w:t xml:space="preserve"> suitable. Here, we only looked at impacts on existing coral habitat, not potential expansions However, given the timescales for reef establishment (REF, REF), any growth in coral reef area to </w:t>
        </w:r>
      </w:ins>
      <w:ins w:id="1627" w:author="Derek Tittensor" w:date="2022-03-23T23:32:00Z">
        <w:r>
          <w:t xml:space="preserve">offset losses will likely not occur by the end of the century. Furthermore, while new parts of the ocean may become suitable in terms of thermal conditions, pH levels are dropping over most of the global ocean (Fig. XX), and </w:t>
        </w:r>
        <w:commentRangeStart w:id="1628"/>
        <w:r>
          <w:t xml:space="preserve">light levels </w:t>
        </w:r>
      </w:ins>
      <w:commentRangeEnd w:id="1628"/>
      <w:ins w:id="1629" w:author="Derek Tittensor" w:date="2022-03-23T23:33:00Z">
        <w:r>
          <w:rPr>
            <w:rStyle w:val="CommentReference"/>
            <w:rFonts w:asciiTheme="minorHAnsi" w:eastAsiaTheme="minorHAnsi" w:hAnsiTheme="minorHAnsi" w:cstheme="minorBidi"/>
            <w:lang w:val="fr-CA"/>
          </w:rPr>
          <w:commentReference w:id="1628"/>
        </w:r>
      </w:ins>
      <w:ins w:id="1630" w:author="Derek Tittensor" w:date="2022-03-23T23:32:00Z">
        <w:r>
          <w:t>and seasonality are much more variable in the higher latitude areas of the global ocean which ma</w:t>
        </w:r>
      </w:ins>
      <w:ins w:id="1631" w:author="Derek Tittensor" w:date="2022-03-23T23:33:00Z">
        <w:r>
          <w:t>y become suitable in terms of their mean temperature. These factors may also limit potential expansion.</w:t>
        </w:r>
      </w:ins>
    </w:p>
    <w:p w14:paraId="4B47DAB1" w14:textId="77777777" w:rsidR="002A0FD3" w:rsidRDefault="002A0FD3">
      <w:pPr>
        <w:spacing w:line="480" w:lineRule="auto"/>
        <w:ind w:firstLine="720"/>
        <w:jc w:val="both"/>
        <w:rPr>
          <w:ins w:id="1632" w:author="Derek Tittensor" w:date="2022-03-23T23:27:00Z"/>
        </w:rPr>
      </w:pPr>
    </w:p>
    <w:p w14:paraId="2F1F3192" w14:textId="0EDD3956" w:rsidR="00F712BE" w:rsidDel="002A0FD3" w:rsidRDefault="00F712BE">
      <w:pPr>
        <w:spacing w:line="480" w:lineRule="auto"/>
        <w:ind w:firstLine="720"/>
        <w:jc w:val="both"/>
        <w:rPr>
          <w:del w:id="1633" w:author="Derek Tittensor" w:date="2022-03-23T23:29:00Z"/>
        </w:rPr>
      </w:pPr>
      <w:del w:id="1634" w:author="Derek Tittensor" w:date="2022-03-23T23:29:00Z">
        <w:r w:rsidRPr="00922560" w:rsidDel="002A0FD3">
          <w:delText>Addressing issues regarding the size, gaps and governance frameworks of MPAs can aid in improving their function (White et al. 2014)</w:delText>
        </w:r>
        <w:r w:rsidDel="002A0FD3">
          <w:delText xml:space="preserve">, but they will need to be complemented by other management efforts, and even then the impacts of climate change may be overwhelming, suggesting that mitigation is the best approach to preserving reefs </w:delText>
        </w:r>
        <w:r w:rsidRPr="007637B4" w:rsidDel="002A0FD3">
          <w:delText>globally (</w:delText>
        </w:r>
        <w:r w:rsidRPr="001D7170" w:rsidDel="002A0FD3">
          <w:delText xml:space="preserve">Bruno et al. 2018). </w:delText>
        </w:r>
        <w:r w:rsidRPr="00922560" w:rsidDel="002A0FD3">
          <w:delText xml:space="preserve">Nonetheless, </w:delText>
        </w:r>
        <w:r w:rsidR="000A3D6A" w:rsidDel="002A0FD3">
          <w:delText>our</w:delText>
        </w:r>
        <w:r w:rsidRPr="00922560" w:rsidDel="002A0FD3">
          <w:delText xml:space="preserve"> results offer a preliminary understanding regarding the </w:delText>
        </w:r>
        <w:r w:rsidDel="002A0FD3">
          <w:delText xml:space="preserve">projected </w:delText>
        </w:r>
        <w:r w:rsidRPr="00922560" w:rsidDel="002A0FD3">
          <w:delText xml:space="preserve">distribution of reefs </w:delText>
        </w:r>
        <w:r w:rsidDel="002A0FD3">
          <w:delText xml:space="preserve">that remain within environmentally suitable thresholds, how their distribution </w:delText>
        </w:r>
        <w:r w:rsidR="00CE1817" w:rsidDel="002A0FD3">
          <w:delText>may change</w:delText>
        </w:r>
        <w:r w:rsidDel="002A0FD3">
          <w:delText xml:space="preserve"> relative to the existing global network of MPAs and their management regimes</w:delText>
        </w:r>
        <w:r w:rsidR="00B9082F" w:rsidDel="002A0FD3">
          <w:delText>,</w:delText>
        </w:r>
        <w:r w:rsidR="00DB6A43" w:rsidDel="002A0FD3">
          <w:delText xml:space="preserve"> </w:delText>
        </w:r>
        <w:r w:rsidDel="002A0FD3">
          <w:delText xml:space="preserve">and identifies priorities for the future. </w:delText>
        </w:r>
      </w:del>
    </w:p>
    <w:p w14:paraId="43A99C29" w14:textId="7ADC3B3F" w:rsidR="00925FB8" w:rsidRPr="00922560" w:rsidDel="0068773D" w:rsidRDefault="00925FB8" w:rsidP="001D7170">
      <w:pPr>
        <w:spacing w:line="480" w:lineRule="auto"/>
        <w:ind w:firstLine="720"/>
        <w:jc w:val="both"/>
        <w:rPr>
          <w:del w:id="1635" w:author="Emma Bradshaw" w:date="2022-03-08T13:50:00Z"/>
        </w:rPr>
      </w:pPr>
      <w:del w:id="1636" w:author="Emma Bradshaw" w:date="2022-03-08T13:50:00Z">
        <w:r w:rsidRPr="001D7170" w:rsidDel="0068773D">
          <w:rPr>
            <w:highlight w:val="yellow"/>
          </w:rPr>
          <w:delText>MAY BE WORTH HAVING SOME DISCUSSION ABOUT WHAT AREAS MIGHT BE SUITABLE FOR ADDITIONAL MPAS IN THE FUTURE, ASSUMING A 30% NETWORK?</w:delText>
        </w:r>
      </w:del>
    </w:p>
    <w:p w14:paraId="73E00C38" w14:textId="65BB6EA9" w:rsidR="0042537A" w:rsidRDefault="00F712BE" w:rsidP="00F91476">
      <w:pPr>
        <w:pStyle w:val="Heading2"/>
        <w:rPr>
          <w:rFonts w:ascii="Times New Roman" w:hAnsi="Times New Roman" w:cs="Times New Roman"/>
          <w:i/>
          <w:iCs/>
          <w:color w:val="auto"/>
          <w:sz w:val="24"/>
          <w:szCs w:val="24"/>
        </w:rPr>
      </w:pPr>
      <w:bookmarkStart w:id="1637" w:name="_Toc68797691"/>
      <w:r w:rsidRPr="001D7170">
        <w:rPr>
          <w:rFonts w:ascii="Times New Roman" w:hAnsi="Times New Roman" w:cs="Times New Roman"/>
          <w:i/>
          <w:iCs/>
          <w:color w:val="auto"/>
          <w:sz w:val="24"/>
          <w:szCs w:val="24"/>
        </w:rPr>
        <w:t>Assumptions &amp; caveats</w:t>
      </w:r>
      <w:bookmarkEnd w:id="1637"/>
      <w:r w:rsidRPr="001D7170">
        <w:rPr>
          <w:rFonts w:ascii="Times New Roman" w:hAnsi="Times New Roman" w:cs="Times New Roman"/>
          <w:i/>
          <w:iCs/>
          <w:color w:val="auto"/>
          <w:sz w:val="24"/>
          <w:szCs w:val="24"/>
        </w:rPr>
        <w:t xml:space="preserve"> </w:t>
      </w:r>
    </w:p>
    <w:p w14:paraId="62914420" w14:textId="77777777" w:rsidR="00F91476" w:rsidRPr="00BB191D" w:rsidRDefault="00F91476" w:rsidP="001D7170"/>
    <w:p w14:paraId="30470020" w14:textId="4301BAF3" w:rsidR="00F712BE" w:rsidDel="00992876" w:rsidRDefault="00F42767" w:rsidP="00F712BE">
      <w:pPr>
        <w:pStyle w:val="CommentText"/>
        <w:spacing w:line="480" w:lineRule="auto"/>
        <w:ind w:firstLine="720"/>
        <w:jc w:val="both"/>
        <w:rPr>
          <w:del w:id="1638" w:author="Emma Bradshaw" w:date="2022-03-07T12:36:00Z"/>
          <w:rFonts w:ascii="Times New Roman" w:hAnsi="Times New Roman" w:cs="Times New Roman"/>
          <w:sz w:val="24"/>
          <w:szCs w:val="24"/>
          <w:lang w:val="en-CA"/>
        </w:rPr>
      </w:pPr>
      <w:ins w:id="1639" w:author="Derek Tittensor" w:date="2022-03-23T23:33:00Z">
        <w:r>
          <w:rPr>
            <w:rFonts w:ascii="Times New Roman" w:hAnsi="Times New Roman" w:cs="Times New Roman"/>
            <w:sz w:val="24"/>
            <w:szCs w:val="24"/>
            <w:lang w:val="en-CA"/>
          </w:rPr>
          <w:t xml:space="preserve">Our analysis assumes that </w:t>
        </w:r>
        <w:r w:rsidR="00D82CDB">
          <w:rPr>
            <w:rFonts w:ascii="Times New Roman" w:hAnsi="Times New Roman" w:cs="Times New Roman"/>
            <w:sz w:val="24"/>
            <w:szCs w:val="24"/>
            <w:lang w:val="en-CA"/>
          </w:rPr>
          <w:t>the identified thermal thres</w:t>
        </w:r>
      </w:ins>
      <w:ins w:id="1640" w:author="Derek Tittensor" w:date="2022-03-23T23:34:00Z">
        <w:r w:rsidR="00D82CDB">
          <w:rPr>
            <w:rFonts w:ascii="Times New Roman" w:hAnsi="Times New Roman" w:cs="Times New Roman"/>
            <w:sz w:val="24"/>
            <w:szCs w:val="24"/>
            <w:lang w:val="en-CA"/>
          </w:rPr>
          <w:t xml:space="preserve">hold remains a </w:t>
        </w:r>
        <w:proofErr w:type="gramStart"/>
        <w:r w:rsidR="00D82CDB">
          <w:rPr>
            <w:rFonts w:ascii="Times New Roman" w:hAnsi="Times New Roman" w:cs="Times New Roman"/>
            <w:sz w:val="24"/>
            <w:szCs w:val="24"/>
            <w:lang w:val="en-CA"/>
          </w:rPr>
          <w:t>barrier, and</w:t>
        </w:r>
        <w:proofErr w:type="gramEnd"/>
        <w:r w:rsidR="00D82CDB">
          <w:rPr>
            <w:rFonts w:ascii="Times New Roman" w:hAnsi="Times New Roman" w:cs="Times New Roman"/>
            <w:sz w:val="24"/>
            <w:szCs w:val="24"/>
            <w:lang w:val="en-CA"/>
          </w:rPr>
          <w:t xml:space="preserve"> does not incorporate any potential impacts of adaptation to new environmental conditions. </w:t>
        </w:r>
      </w:ins>
      <w:r w:rsidR="00925FB8">
        <w:rPr>
          <w:rFonts w:ascii="Times New Roman" w:hAnsi="Times New Roman" w:cs="Times New Roman"/>
          <w:sz w:val="24"/>
          <w:szCs w:val="24"/>
          <w:lang w:val="en-CA"/>
        </w:rPr>
        <w:t xml:space="preserve">Coral </w:t>
      </w:r>
      <w:r w:rsidR="00F712BE">
        <w:rPr>
          <w:rFonts w:ascii="Times New Roman" w:hAnsi="Times New Roman" w:cs="Times New Roman"/>
          <w:sz w:val="24"/>
          <w:szCs w:val="24"/>
          <w:lang w:val="en-CA"/>
        </w:rPr>
        <w:t xml:space="preserve">species </w:t>
      </w:r>
      <w:r w:rsidR="00D86DD8">
        <w:rPr>
          <w:rFonts w:ascii="Times New Roman" w:hAnsi="Times New Roman" w:cs="Times New Roman"/>
          <w:sz w:val="24"/>
          <w:szCs w:val="24"/>
          <w:lang w:val="en-CA"/>
        </w:rPr>
        <w:lastRenderedPageBreak/>
        <w:t xml:space="preserve">have been demonstrated </w:t>
      </w:r>
      <w:r w:rsidR="00F712BE">
        <w:rPr>
          <w:rFonts w:ascii="Times New Roman" w:hAnsi="Times New Roman" w:cs="Times New Roman"/>
          <w:sz w:val="24"/>
          <w:szCs w:val="24"/>
          <w:lang w:val="en-CA"/>
        </w:rPr>
        <w:t xml:space="preserve">to adapt to changing sea surface temperature levels </w:t>
      </w:r>
      <w:del w:id="1641" w:author="Emma Bradshaw" w:date="2022-03-07T12:33:00Z">
        <w:r w:rsidR="00F712BE" w:rsidDel="001366D4">
          <w:rPr>
            <w:rFonts w:ascii="Times New Roman" w:hAnsi="Times New Roman" w:cs="Times New Roman"/>
            <w:sz w:val="24"/>
            <w:szCs w:val="24"/>
            <w:lang w:val="en-CA"/>
          </w:rPr>
          <w:delText xml:space="preserve">(Safaie et al. 2018). This process can occur </w:delText>
        </w:r>
      </w:del>
      <w:r w:rsidR="00F712BE">
        <w:rPr>
          <w:rFonts w:ascii="Times New Roman" w:hAnsi="Times New Roman" w:cs="Times New Roman"/>
          <w:sz w:val="24"/>
          <w:szCs w:val="24"/>
          <w:lang w:val="en-CA"/>
        </w:rPr>
        <w:t xml:space="preserve">through </w:t>
      </w:r>
      <w:ins w:id="1642" w:author="Emma Bradshaw" w:date="2022-03-07T12:33:00Z">
        <w:r w:rsidR="001366D4">
          <w:rPr>
            <w:rFonts w:ascii="Times New Roman" w:hAnsi="Times New Roman" w:cs="Times New Roman"/>
            <w:sz w:val="24"/>
            <w:szCs w:val="24"/>
            <w:lang w:val="en-CA"/>
          </w:rPr>
          <w:t xml:space="preserve">processes of </w:t>
        </w:r>
      </w:ins>
      <w:r w:rsidR="00F712BE">
        <w:rPr>
          <w:rFonts w:ascii="Times New Roman" w:hAnsi="Times New Roman" w:cs="Times New Roman"/>
          <w:sz w:val="24"/>
          <w:szCs w:val="24"/>
          <w:lang w:val="en-CA"/>
        </w:rPr>
        <w:t>natural selection of temperature resistant coral polyps or algal symbionts, as well physiological acclimation</w:t>
      </w:r>
      <w:r w:rsidR="00DD381D">
        <w:rPr>
          <w:rFonts w:ascii="Times New Roman" w:hAnsi="Times New Roman" w:cs="Times New Roman"/>
          <w:sz w:val="24"/>
          <w:szCs w:val="24"/>
          <w:lang w:val="en-CA"/>
        </w:rPr>
        <w:t xml:space="preserve"> (</w:t>
      </w:r>
      <w:proofErr w:type="spellStart"/>
      <w:r w:rsidR="00DD381D">
        <w:rPr>
          <w:rFonts w:ascii="Times New Roman" w:hAnsi="Times New Roman" w:cs="Times New Roman"/>
          <w:sz w:val="24"/>
          <w:szCs w:val="24"/>
          <w:lang w:val="en-CA"/>
        </w:rPr>
        <w:t>Safaie</w:t>
      </w:r>
      <w:proofErr w:type="spellEnd"/>
      <w:r w:rsidR="00DD381D">
        <w:rPr>
          <w:rFonts w:ascii="Times New Roman" w:hAnsi="Times New Roman" w:cs="Times New Roman"/>
          <w:sz w:val="24"/>
          <w:szCs w:val="24"/>
          <w:lang w:val="en-CA"/>
        </w:rPr>
        <w:t xml:space="preserve"> et al. 2018).</w:t>
      </w:r>
      <w:r w:rsidR="00F712BE">
        <w:rPr>
          <w:rFonts w:ascii="Times New Roman" w:hAnsi="Times New Roman" w:cs="Times New Roman"/>
          <w:sz w:val="24"/>
          <w:szCs w:val="24"/>
          <w:lang w:val="en-CA"/>
        </w:rPr>
        <w:t xml:space="preserve"> </w:t>
      </w:r>
      <w:del w:id="1643" w:author="Emma Bradshaw" w:date="2022-03-07T12:34:00Z">
        <w:r w:rsidR="00682F41" w:rsidRPr="001D7170" w:rsidDel="00992876">
          <w:rPr>
            <w:rFonts w:ascii="Times New Roman" w:hAnsi="Times New Roman" w:cs="Times New Roman"/>
            <w:sz w:val="24"/>
            <w:szCs w:val="24"/>
            <w:highlight w:val="yellow"/>
            <w:lang w:val="en-CA"/>
          </w:rPr>
          <w:delText>WHAT IMPACT DOES NOT INCLUDING THIS HAVE ON THE STUDY?</w:delText>
        </w:r>
        <w:r w:rsidR="00682F41" w:rsidDel="00992876">
          <w:rPr>
            <w:rFonts w:ascii="Times New Roman" w:hAnsi="Times New Roman" w:cs="Times New Roman"/>
            <w:sz w:val="24"/>
            <w:szCs w:val="24"/>
            <w:lang w:val="en-CA"/>
          </w:rPr>
          <w:delText xml:space="preserve"> </w:delText>
        </w:r>
      </w:del>
      <w:ins w:id="1644" w:author="Emma Bradshaw" w:date="2022-03-07T12:34:00Z">
        <w:r w:rsidR="00992876">
          <w:rPr>
            <w:rFonts w:ascii="Times New Roman" w:hAnsi="Times New Roman" w:cs="Times New Roman"/>
            <w:sz w:val="24"/>
            <w:szCs w:val="24"/>
            <w:lang w:val="en-CA"/>
          </w:rPr>
          <w:t xml:space="preserve">Moreover, </w:t>
        </w:r>
      </w:ins>
      <w:ins w:id="1645" w:author="Emma Bradshaw" w:date="2022-03-07T12:35:00Z">
        <w:del w:id="1646" w:author="Derek Tittensor" w:date="2022-03-23T23:34:00Z">
          <w:r w:rsidR="00992876" w:rsidDel="00D82CDB">
            <w:rPr>
              <w:rFonts w:ascii="Times New Roman" w:hAnsi="Times New Roman" w:cs="Times New Roman"/>
              <w:sz w:val="24"/>
              <w:szCs w:val="24"/>
              <w:lang w:val="en-CA"/>
            </w:rPr>
            <w:delText>various</w:delText>
          </w:r>
        </w:del>
      </w:ins>
      <w:ins w:id="1647" w:author="Derek Tittensor" w:date="2022-03-23T23:34:00Z">
        <w:r w:rsidR="00D82CDB">
          <w:rPr>
            <w:rFonts w:ascii="Times New Roman" w:hAnsi="Times New Roman" w:cs="Times New Roman"/>
            <w:sz w:val="24"/>
            <w:szCs w:val="24"/>
            <w:lang w:val="en-CA"/>
          </w:rPr>
          <w:t>different</w:t>
        </w:r>
      </w:ins>
      <w:ins w:id="1648" w:author="Emma Bradshaw" w:date="2022-03-07T12:35:00Z">
        <w:r w:rsidR="00992876">
          <w:rPr>
            <w:rFonts w:ascii="Times New Roman" w:hAnsi="Times New Roman" w:cs="Times New Roman"/>
            <w:sz w:val="24"/>
            <w:szCs w:val="24"/>
            <w:lang w:val="en-CA"/>
          </w:rPr>
          <w:t xml:space="preserve"> </w:t>
        </w:r>
      </w:ins>
      <w:del w:id="1649" w:author="Emma Bradshaw" w:date="2022-03-07T12:34:00Z">
        <w:r w:rsidR="006930F7" w:rsidDel="00992876">
          <w:rPr>
            <w:rFonts w:ascii="Times New Roman" w:hAnsi="Times New Roman" w:cs="Times New Roman"/>
            <w:sz w:val="24"/>
            <w:szCs w:val="24"/>
            <w:lang w:val="en-CA"/>
          </w:rPr>
          <w:delText>However</w:delText>
        </w:r>
        <w:r w:rsidR="00F712BE" w:rsidDel="00992876">
          <w:rPr>
            <w:rFonts w:ascii="Times New Roman" w:hAnsi="Times New Roman" w:cs="Times New Roman"/>
            <w:sz w:val="24"/>
            <w:szCs w:val="24"/>
            <w:lang w:val="en-CA"/>
          </w:rPr>
          <w:delText xml:space="preserve">, </w:delText>
        </w:r>
      </w:del>
      <w:r w:rsidR="00F712BE">
        <w:rPr>
          <w:rFonts w:ascii="Times New Roman" w:hAnsi="Times New Roman" w:cs="Times New Roman"/>
          <w:sz w:val="24"/>
          <w:szCs w:val="24"/>
          <w:lang w:val="en-CA"/>
        </w:rPr>
        <w:t xml:space="preserve">coral species </w:t>
      </w:r>
      <w:ins w:id="1650" w:author="Emma Bradshaw" w:date="2022-03-07T12:35:00Z">
        <w:r w:rsidR="00992876">
          <w:rPr>
            <w:rFonts w:ascii="Times New Roman" w:hAnsi="Times New Roman" w:cs="Times New Roman"/>
            <w:sz w:val="24"/>
            <w:szCs w:val="24"/>
            <w:lang w:val="en-CA"/>
          </w:rPr>
          <w:t xml:space="preserve">can also possess different </w:t>
        </w:r>
      </w:ins>
      <w:del w:id="1651" w:author="Emma Bradshaw" w:date="2022-03-07T12:35:00Z">
        <w:r w:rsidR="000D3E3C" w:rsidDel="00992876">
          <w:rPr>
            <w:rFonts w:ascii="Times New Roman" w:hAnsi="Times New Roman" w:cs="Times New Roman"/>
            <w:sz w:val="24"/>
            <w:szCs w:val="24"/>
            <w:lang w:val="en-CA"/>
          </w:rPr>
          <w:delText>also</w:delText>
        </w:r>
        <w:r w:rsidR="00F712BE" w:rsidDel="00992876">
          <w:rPr>
            <w:rFonts w:ascii="Times New Roman" w:hAnsi="Times New Roman" w:cs="Times New Roman"/>
            <w:sz w:val="24"/>
            <w:szCs w:val="24"/>
            <w:lang w:val="en-CA"/>
          </w:rPr>
          <w:delText xml:space="preserve"> possess different </w:delText>
        </w:r>
      </w:del>
      <w:r w:rsidR="00F712BE">
        <w:rPr>
          <w:rFonts w:ascii="Times New Roman" w:hAnsi="Times New Roman" w:cs="Times New Roman"/>
          <w:sz w:val="24"/>
          <w:szCs w:val="24"/>
          <w:lang w:val="en-CA"/>
        </w:rPr>
        <w:t xml:space="preserve">thermal tolerances (McClanahan et al. 2020). </w:t>
      </w:r>
      <w:ins w:id="1652" w:author="Emma Bradshaw" w:date="2022-03-07T12:35:00Z">
        <w:r w:rsidR="00992876">
          <w:rPr>
            <w:rFonts w:ascii="Times New Roman" w:hAnsi="Times New Roman" w:cs="Times New Roman"/>
            <w:sz w:val="24"/>
            <w:szCs w:val="24"/>
            <w:lang w:val="en-CA"/>
          </w:rPr>
          <w:t xml:space="preserve">For instance, </w:t>
        </w:r>
      </w:ins>
      <w:ins w:id="1653" w:author="Emma Bradshaw" w:date="2022-03-07T12:36:00Z">
        <w:r w:rsidR="00992876">
          <w:rPr>
            <w:rFonts w:ascii="Times New Roman" w:hAnsi="Times New Roman" w:cs="Times New Roman"/>
            <w:sz w:val="24"/>
            <w:szCs w:val="24"/>
            <w:lang w:val="en-CA"/>
          </w:rPr>
          <w:t>r</w:t>
        </w:r>
      </w:ins>
      <w:del w:id="1654" w:author="Emma Bradshaw" w:date="2022-03-07T12:36:00Z">
        <w:r w:rsidR="00F712BE" w:rsidDel="00992876">
          <w:rPr>
            <w:rFonts w:ascii="Times New Roman" w:hAnsi="Times New Roman" w:cs="Times New Roman"/>
            <w:sz w:val="24"/>
            <w:szCs w:val="24"/>
            <w:lang w:val="en-CA"/>
          </w:rPr>
          <w:delText>R</w:delText>
        </w:r>
      </w:del>
      <w:r w:rsidR="00F712BE">
        <w:rPr>
          <w:rFonts w:ascii="Times New Roman" w:hAnsi="Times New Roman" w:cs="Times New Roman"/>
          <w:sz w:val="24"/>
          <w:szCs w:val="24"/>
          <w:lang w:val="en-CA"/>
        </w:rPr>
        <w:t>eefs found within the Indo-Pacific Coral Triangle</w:t>
      </w:r>
      <w:r w:rsidR="00E84B2A">
        <w:rPr>
          <w:rFonts w:ascii="Times New Roman" w:hAnsi="Times New Roman" w:cs="Times New Roman"/>
          <w:sz w:val="24"/>
          <w:szCs w:val="24"/>
          <w:lang w:val="en-CA"/>
        </w:rPr>
        <w:t xml:space="preserve"> are </w:t>
      </w:r>
      <w:commentRangeStart w:id="1655"/>
      <w:r w:rsidR="00E84B2A">
        <w:rPr>
          <w:rFonts w:ascii="Times New Roman" w:hAnsi="Times New Roman" w:cs="Times New Roman"/>
          <w:sz w:val="24"/>
          <w:szCs w:val="24"/>
          <w:lang w:val="en-CA"/>
        </w:rPr>
        <w:t xml:space="preserve">distributed at higher </w:t>
      </w:r>
      <w:r w:rsidR="006930F7">
        <w:rPr>
          <w:rFonts w:ascii="Times New Roman" w:hAnsi="Times New Roman" w:cs="Times New Roman"/>
          <w:sz w:val="24"/>
          <w:szCs w:val="24"/>
          <w:lang w:val="en-CA"/>
        </w:rPr>
        <w:t xml:space="preserve">temperatures </w:t>
      </w:r>
      <w:commentRangeEnd w:id="1655"/>
      <w:r w:rsidR="00D82CDB">
        <w:rPr>
          <w:rStyle w:val="CommentReference"/>
        </w:rPr>
        <w:commentReference w:id="1655"/>
      </w:r>
      <w:ins w:id="1656" w:author="Emma Bradshaw" w:date="2022-03-07T12:36:00Z">
        <w:r w:rsidR="00992876">
          <w:rPr>
            <w:rFonts w:ascii="Times New Roman" w:hAnsi="Times New Roman" w:cs="Times New Roman"/>
            <w:sz w:val="24"/>
            <w:szCs w:val="24"/>
            <w:lang w:val="en-CA"/>
          </w:rPr>
          <w:t xml:space="preserve">than those </w:t>
        </w:r>
      </w:ins>
      <w:del w:id="1657" w:author="Emma Bradshaw" w:date="2022-03-07T12:36:00Z">
        <w:r w:rsidR="006930F7" w:rsidDel="00992876">
          <w:rPr>
            <w:rFonts w:ascii="Times New Roman" w:hAnsi="Times New Roman" w:cs="Times New Roman"/>
            <w:sz w:val="24"/>
            <w:szCs w:val="24"/>
            <w:lang w:val="en-CA"/>
          </w:rPr>
          <w:delText>and</w:delText>
        </w:r>
        <w:r w:rsidR="00773324" w:rsidDel="00992876">
          <w:rPr>
            <w:rFonts w:ascii="Times New Roman" w:hAnsi="Times New Roman" w:cs="Times New Roman"/>
            <w:sz w:val="24"/>
            <w:szCs w:val="24"/>
            <w:lang w:val="en-CA"/>
          </w:rPr>
          <w:delText xml:space="preserve"> will therefore </w:delText>
        </w:r>
        <w:r w:rsidR="00926679" w:rsidDel="00992876">
          <w:rPr>
            <w:rFonts w:ascii="Times New Roman" w:hAnsi="Times New Roman" w:cs="Times New Roman"/>
            <w:sz w:val="24"/>
            <w:szCs w:val="24"/>
            <w:lang w:val="en-CA"/>
          </w:rPr>
          <w:delText>su</w:delText>
        </w:r>
        <w:r w:rsidR="000739F5" w:rsidDel="00992876">
          <w:rPr>
            <w:rFonts w:ascii="Times New Roman" w:hAnsi="Times New Roman" w:cs="Times New Roman"/>
            <w:sz w:val="24"/>
            <w:szCs w:val="24"/>
            <w:lang w:val="en-CA"/>
          </w:rPr>
          <w:delText>ffer from</w:delText>
        </w:r>
        <w:r w:rsidR="00926679" w:rsidDel="00992876">
          <w:rPr>
            <w:rFonts w:ascii="Times New Roman" w:hAnsi="Times New Roman" w:cs="Times New Roman"/>
            <w:sz w:val="24"/>
            <w:szCs w:val="24"/>
            <w:lang w:val="en-CA"/>
          </w:rPr>
          <w:delText xml:space="preserve"> less coral bleaching in response to thermal stress than reefs </w:delText>
        </w:r>
      </w:del>
      <w:r w:rsidR="00926679">
        <w:rPr>
          <w:rFonts w:ascii="Times New Roman" w:hAnsi="Times New Roman" w:cs="Times New Roman"/>
          <w:sz w:val="24"/>
          <w:szCs w:val="24"/>
          <w:lang w:val="en-CA"/>
        </w:rPr>
        <w:t xml:space="preserve">found outside the Coral Triangle </w:t>
      </w:r>
      <w:r w:rsidR="00F712BE">
        <w:rPr>
          <w:rFonts w:ascii="Times New Roman" w:hAnsi="Times New Roman" w:cs="Times New Roman"/>
          <w:sz w:val="24"/>
          <w:szCs w:val="24"/>
          <w:lang w:val="en-CA"/>
        </w:rPr>
        <w:t>(McClanahan et al. 2020</w:t>
      </w:r>
      <w:ins w:id="1658" w:author="Emma Bradshaw" w:date="2022-03-07T12:36:00Z">
        <w:r w:rsidR="00992876">
          <w:rPr>
            <w:rFonts w:ascii="Times New Roman" w:hAnsi="Times New Roman" w:cs="Times New Roman"/>
            <w:sz w:val="24"/>
            <w:szCs w:val="24"/>
            <w:lang w:val="en-CA"/>
          </w:rPr>
          <w:t>).</w:t>
        </w:r>
      </w:ins>
      <w:del w:id="1659" w:author="Emma Bradshaw" w:date="2022-03-07T12:36:00Z">
        <w:r w:rsidR="00F712BE" w:rsidDel="00992876">
          <w:rPr>
            <w:rFonts w:ascii="Times New Roman" w:hAnsi="Times New Roman" w:cs="Times New Roman"/>
            <w:sz w:val="24"/>
            <w:szCs w:val="24"/>
            <w:lang w:val="en-CA"/>
          </w:rPr>
          <w:delText xml:space="preserve">). </w:delText>
        </w:r>
        <w:r w:rsidR="000D3E3C" w:rsidRPr="001D7170" w:rsidDel="00992876">
          <w:rPr>
            <w:rFonts w:ascii="Times New Roman" w:hAnsi="Times New Roman" w:cs="Times New Roman"/>
            <w:sz w:val="24"/>
            <w:szCs w:val="24"/>
            <w:highlight w:val="yellow"/>
            <w:lang w:val="en-CA"/>
          </w:rPr>
          <w:delText>(double check that this is the right interpretation)</w:delText>
        </w:r>
        <w:r w:rsidR="00A80941" w:rsidDel="00992876">
          <w:rPr>
            <w:rFonts w:ascii="Times New Roman" w:hAnsi="Times New Roman" w:cs="Times New Roman"/>
            <w:sz w:val="24"/>
            <w:szCs w:val="24"/>
            <w:lang w:val="en-CA"/>
          </w:rPr>
          <w:delText xml:space="preserve"> </w:delText>
        </w:r>
        <w:r w:rsidR="00A80941" w:rsidRPr="001D7170" w:rsidDel="00992876">
          <w:rPr>
            <w:rFonts w:ascii="Times New Roman" w:hAnsi="Times New Roman" w:cs="Times New Roman"/>
            <w:sz w:val="24"/>
            <w:szCs w:val="24"/>
            <w:highlight w:val="yellow"/>
            <w:lang w:val="en-CA"/>
          </w:rPr>
          <w:delText>WHAT IMPACT DOES THIS HAVE ON THE STUDY?</w:delText>
        </w:r>
      </w:del>
      <w:r w:rsidR="00A80941">
        <w:rPr>
          <w:rFonts w:ascii="Times New Roman" w:hAnsi="Times New Roman" w:cs="Times New Roman"/>
          <w:sz w:val="24"/>
          <w:szCs w:val="24"/>
          <w:lang w:val="en-CA"/>
        </w:rPr>
        <w:t xml:space="preserve"> </w:t>
      </w:r>
    </w:p>
    <w:p w14:paraId="7205DDAC" w14:textId="0C7C4DD1" w:rsidR="00992876" w:rsidRDefault="00F712BE" w:rsidP="00D82CDB">
      <w:pPr>
        <w:pStyle w:val="CommentText"/>
        <w:spacing w:line="480" w:lineRule="auto"/>
        <w:ind w:firstLine="720"/>
        <w:jc w:val="both"/>
        <w:rPr>
          <w:ins w:id="1660" w:author="Emma Bradshaw" w:date="2022-03-07T12:36:00Z"/>
          <w:rFonts w:ascii="Times New Roman" w:hAnsi="Times New Roman" w:cs="Times New Roman"/>
          <w:sz w:val="24"/>
          <w:szCs w:val="24"/>
          <w:lang w:val="en-CA"/>
        </w:rPr>
        <w:pPrChange w:id="1661" w:author="Derek Tittensor" w:date="2022-03-23T23:34:00Z">
          <w:pPr>
            <w:pStyle w:val="CommentText"/>
            <w:spacing w:line="480" w:lineRule="auto"/>
            <w:ind w:firstLine="720"/>
            <w:jc w:val="both"/>
          </w:pPr>
        </w:pPrChange>
      </w:pPr>
      <w:del w:id="1662" w:author="Derek Tittensor" w:date="2022-03-23T23:34:00Z">
        <w:r w:rsidDel="00D82CDB">
          <w:rPr>
            <w:rFonts w:ascii="Times New Roman" w:hAnsi="Times New Roman" w:cs="Times New Roman"/>
            <w:sz w:val="24"/>
            <w:szCs w:val="24"/>
            <w:lang w:val="en-CA"/>
          </w:rPr>
          <w:delText>Additionally, similar</w:delText>
        </w:r>
      </w:del>
      <w:ins w:id="1663" w:author="Derek Tittensor" w:date="2022-03-23T23:34:00Z">
        <w:r w:rsidR="00D82CDB">
          <w:rPr>
            <w:rFonts w:ascii="Times New Roman" w:hAnsi="Times New Roman" w:cs="Times New Roman"/>
            <w:sz w:val="24"/>
            <w:szCs w:val="24"/>
            <w:lang w:val="en-CA"/>
          </w:rPr>
          <w:t xml:space="preserve">Similar findings have been made </w:t>
        </w:r>
      </w:ins>
      <w:del w:id="1664" w:author="Derek Tittensor" w:date="2022-03-23T23:34:00Z">
        <w:r w:rsidDel="00D82CDB">
          <w:rPr>
            <w:rFonts w:ascii="Times New Roman" w:hAnsi="Times New Roman" w:cs="Times New Roman"/>
            <w:sz w:val="24"/>
            <w:szCs w:val="24"/>
            <w:lang w:val="en-CA"/>
          </w:rPr>
          <w:delText xml:space="preserve"> results have been published regarding the ability </w:delText>
        </w:r>
      </w:del>
      <w:r>
        <w:rPr>
          <w:rFonts w:ascii="Times New Roman" w:hAnsi="Times New Roman" w:cs="Times New Roman"/>
          <w:sz w:val="24"/>
          <w:szCs w:val="24"/>
          <w:lang w:val="en-CA"/>
        </w:rPr>
        <w:t xml:space="preserve">for </w:t>
      </w:r>
      <w:ins w:id="1665" w:author="Derek Tittensor" w:date="2022-03-23T23:34:00Z">
        <w:r w:rsidR="00D82CDB">
          <w:rPr>
            <w:rFonts w:ascii="Times New Roman" w:hAnsi="Times New Roman" w:cs="Times New Roman"/>
            <w:sz w:val="24"/>
            <w:szCs w:val="24"/>
            <w:lang w:val="en-CA"/>
          </w:rPr>
          <w:t xml:space="preserve">the tolerance of different </w:t>
        </w:r>
      </w:ins>
      <w:r>
        <w:rPr>
          <w:rFonts w:ascii="Times New Roman" w:hAnsi="Times New Roman" w:cs="Times New Roman"/>
          <w:sz w:val="24"/>
          <w:szCs w:val="24"/>
          <w:lang w:val="en-CA"/>
        </w:rPr>
        <w:t xml:space="preserve">coral species </w:t>
      </w:r>
      <w:del w:id="1666" w:author="Derek Tittensor" w:date="2022-03-23T23:35:00Z">
        <w:r w:rsidDel="00D82CDB">
          <w:rPr>
            <w:rFonts w:ascii="Times New Roman" w:hAnsi="Times New Roman" w:cs="Times New Roman"/>
            <w:sz w:val="24"/>
            <w:szCs w:val="24"/>
            <w:lang w:val="en-CA"/>
          </w:rPr>
          <w:delText xml:space="preserve">to tolerate </w:delText>
        </w:r>
      </w:del>
      <w:r>
        <w:rPr>
          <w:rFonts w:ascii="Times New Roman" w:hAnsi="Times New Roman" w:cs="Times New Roman"/>
          <w:sz w:val="24"/>
          <w:szCs w:val="24"/>
          <w:lang w:val="en-CA"/>
        </w:rPr>
        <w:t>various pH levels (Barkley et al. 2017). Coral reefs located in the community of Palau’s karstic Rock Island are currently living</w:t>
      </w:r>
      <w:ins w:id="1667" w:author="Derek Tittensor" w:date="2022-03-23T23:35:00Z">
        <w:r w:rsidR="00D82CDB">
          <w:rPr>
            <w:rFonts w:ascii="Times New Roman" w:hAnsi="Times New Roman" w:cs="Times New Roman"/>
            <w:sz w:val="24"/>
            <w:szCs w:val="24"/>
            <w:lang w:val="en-CA"/>
          </w:rPr>
          <w:t xml:space="preserve"> at</w:t>
        </w:r>
      </w:ins>
      <w:r w:rsidR="00BE7014">
        <w:rPr>
          <w:rFonts w:ascii="Times New Roman" w:hAnsi="Times New Roman" w:cs="Times New Roman"/>
          <w:sz w:val="24"/>
          <w:szCs w:val="24"/>
          <w:lang w:val="en-CA"/>
        </w:rPr>
        <w:t xml:space="preserve">, </w:t>
      </w:r>
      <w:r>
        <w:rPr>
          <w:rFonts w:ascii="Times New Roman" w:hAnsi="Times New Roman" w:cs="Times New Roman"/>
          <w:sz w:val="24"/>
          <w:szCs w:val="24"/>
          <w:lang w:val="en-CA"/>
        </w:rPr>
        <w:t>and continue to persist at</w:t>
      </w:r>
      <w:ins w:id="1668" w:author="Derek Tittensor" w:date="2022-03-23T23:35:00Z">
        <w:r w:rsidR="00D82CDB">
          <w:rPr>
            <w:rFonts w:ascii="Times New Roman" w:hAnsi="Times New Roman" w:cs="Times New Roman"/>
            <w:sz w:val="24"/>
            <w:szCs w:val="24"/>
            <w:lang w:val="en-CA"/>
          </w:rPr>
          <w:t>,</w:t>
        </w:r>
      </w:ins>
      <w:r>
        <w:rPr>
          <w:rFonts w:ascii="Times New Roman" w:hAnsi="Times New Roman" w:cs="Times New Roman"/>
          <w:sz w:val="24"/>
          <w:szCs w:val="24"/>
          <w:lang w:val="en-CA"/>
        </w:rPr>
        <w:t xml:space="preserve"> pH levels expected to be reached by the end of the century, </w:t>
      </w:r>
      <w:del w:id="1669" w:author="Derek Tittensor" w:date="2022-03-23T23:35:00Z">
        <w:r w:rsidDel="00D82CDB">
          <w:rPr>
            <w:rFonts w:ascii="Times New Roman" w:hAnsi="Times New Roman" w:cs="Times New Roman"/>
            <w:sz w:val="24"/>
            <w:szCs w:val="24"/>
            <w:lang w:val="en-CA"/>
          </w:rPr>
          <w:delText xml:space="preserve">meaning </w:delText>
        </w:r>
      </w:del>
      <w:proofErr w:type="gramStart"/>
      <w:ins w:id="1670" w:author="Derek Tittensor" w:date="2022-03-23T23:35:00Z">
        <w:r w:rsidR="00D82CDB">
          <w:rPr>
            <w:rFonts w:ascii="Times New Roman" w:hAnsi="Times New Roman" w:cs="Times New Roman"/>
            <w:sz w:val="24"/>
            <w:szCs w:val="24"/>
            <w:lang w:val="en-CA"/>
          </w:rPr>
          <w:t>i.e.</w:t>
        </w:r>
        <w:proofErr w:type="gramEnd"/>
        <w:r w:rsidR="00D82CDB">
          <w:rPr>
            <w:rFonts w:ascii="Times New Roman" w:hAnsi="Times New Roman" w:cs="Times New Roman"/>
            <w:sz w:val="24"/>
            <w:szCs w:val="24"/>
            <w:lang w:val="en-CA"/>
          </w:rPr>
          <w:t xml:space="preserve"> </w:t>
        </w:r>
      </w:ins>
      <w:r>
        <w:rPr>
          <w:rFonts w:ascii="Times New Roman" w:hAnsi="Times New Roman" w:cs="Times New Roman"/>
          <w:sz w:val="24"/>
          <w:szCs w:val="24"/>
          <w:lang w:val="en-CA"/>
        </w:rPr>
        <w:t>values around 7.7 (Barkley et al. 2017).</w:t>
      </w:r>
      <w:r w:rsidR="00D317FD">
        <w:rPr>
          <w:rFonts w:ascii="Times New Roman" w:hAnsi="Times New Roman" w:cs="Times New Roman"/>
          <w:sz w:val="24"/>
          <w:szCs w:val="24"/>
          <w:lang w:val="en-CA"/>
        </w:rPr>
        <w:t xml:space="preserve"> </w:t>
      </w:r>
      <w:del w:id="1671" w:author="Emma Bradshaw" w:date="2022-03-07T12:36:00Z">
        <w:r w:rsidR="00D317FD" w:rsidRPr="001D7170" w:rsidDel="00992876">
          <w:rPr>
            <w:rFonts w:ascii="Times New Roman" w:hAnsi="Times New Roman" w:cs="Times New Roman"/>
            <w:sz w:val="24"/>
            <w:szCs w:val="24"/>
            <w:highlight w:val="yellow"/>
            <w:lang w:val="en-CA"/>
          </w:rPr>
          <w:delText>(Why is the study still robust given this?)</w:delText>
        </w:r>
        <w:r w:rsidR="00D317FD" w:rsidDel="00992876">
          <w:rPr>
            <w:rFonts w:ascii="Times New Roman" w:hAnsi="Times New Roman" w:cs="Times New Roman"/>
            <w:sz w:val="24"/>
            <w:szCs w:val="24"/>
            <w:lang w:val="en-CA"/>
          </w:rPr>
          <w:delText xml:space="preserve"> </w:delText>
        </w:r>
        <w:r w:rsidR="006930F7" w:rsidDel="00992876">
          <w:rPr>
            <w:rFonts w:ascii="Times New Roman" w:hAnsi="Times New Roman" w:cs="Times New Roman"/>
            <w:sz w:val="24"/>
            <w:szCs w:val="24"/>
            <w:lang w:val="en-CA"/>
          </w:rPr>
          <w:delText xml:space="preserve"> </w:delText>
        </w:r>
      </w:del>
      <w:proofErr w:type="gramStart"/>
      <w:r>
        <w:rPr>
          <w:rFonts w:ascii="Times New Roman" w:hAnsi="Times New Roman" w:cs="Times New Roman"/>
          <w:sz w:val="24"/>
          <w:szCs w:val="24"/>
          <w:lang w:val="en-CA"/>
        </w:rPr>
        <w:t>Similarly</w:t>
      </w:r>
      <w:proofErr w:type="gramEnd"/>
      <w:r>
        <w:rPr>
          <w:rFonts w:ascii="Times New Roman" w:hAnsi="Times New Roman" w:cs="Times New Roman"/>
          <w:sz w:val="24"/>
          <w:szCs w:val="24"/>
          <w:lang w:val="en-CA"/>
        </w:rPr>
        <w:t xml:space="preserve"> to reefs adapted to elevated SST levels, it is presumed that pH tolerant corals arise through processes of adaptation by natural selection </w:t>
      </w:r>
      <w:commentRangeStart w:id="1672"/>
      <w:r>
        <w:rPr>
          <w:rFonts w:ascii="Times New Roman" w:hAnsi="Times New Roman" w:cs="Times New Roman"/>
          <w:sz w:val="24"/>
          <w:szCs w:val="24"/>
          <w:lang w:val="en-CA"/>
        </w:rPr>
        <w:t xml:space="preserve">or by a precise combination of environmental conditions </w:t>
      </w:r>
      <w:commentRangeEnd w:id="1672"/>
      <w:r w:rsidR="00D82CDB">
        <w:rPr>
          <w:rStyle w:val="CommentReference"/>
        </w:rPr>
        <w:commentReference w:id="1672"/>
      </w:r>
      <w:r>
        <w:rPr>
          <w:rFonts w:ascii="Times New Roman" w:hAnsi="Times New Roman" w:cs="Times New Roman"/>
          <w:sz w:val="24"/>
          <w:szCs w:val="24"/>
          <w:lang w:val="en-CA"/>
        </w:rPr>
        <w:t xml:space="preserve">(Barkley et al. 2017). For instance, McCulloch et al., (2012) demonstrated that some species of </w:t>
      </w:r>
      <w:proofErr w:type="spellStart"/>
      <w:r>
        <w:rPr>
          <w:rFonts w:ascii="Times New Roman" w:hAnsi="Times New Roman" w:cs="Times New Roman"/>
          <w:sz w:val="24"/>
          <w:szCs w:val="24"/>
          <w:lang w:val="en-CA"/>
        </w:rPr>
        <w:t>Scleractinian</w:t>
      </w:r>
      <w:proofErr w:type="spellEnd"/>
      <w:r>
        <w:rPr>
          <w:rFonts w:ascii="Times New Roman" w:hAnsi="Times New Roman" w:cs="Times New Roman"/>
          <w:sz w:val="24"/>
          <w:szCs w:val="24"/>
          <w:lang w:val="en-CA"/>
        </w:rPr>
        <w:t xml:space="preserve"> coral, such as </w:t>
      </w:r>
      <w:proofErr w:type="spellStart"/>
      <w:r>
        <w:rPr>
          <w:rFonts w:ascii="Times New Roman" w:hAnsi="Times New Roman" w:cs="Times New Roman"/>
          <w:i/>
          <w:iCs/>
          <w:sz w:val="24"/>
          <w:szCs w:val="24"/>
          <w:lang w:val="en-CA"/>
        </w:rPr>
        <w:t>Cladocora</w:t>
      </w:r>
      <w:proofErr w:type="spellEnd"/>
      <w:r>
        <w:rPr>
          <w:rFonts w:ascii="Times New Roman" w:hAnsi="Times New Roman" w:cs="Times New Roman"/>
          <w:i/>
          <w:iCs/>
          <w:sz w:val="24"/>
          <w:szCs w:val="24"/>
          <w:lang w:val="en-CA"/>
        </w:rPr>
        <w:t xml:space="preserve"> </w:t>
      </w:r>
      <w:proofErr w:type="spellStart"/>
      <w:r>
        <w:rPr>
          <w:rFonts w:ascii="Times New Roman" w:hAnsi="Times New Roman" w:cs="Times New Roman"/>
          <w:i/>
          <w:iCs/>
          <w:sz w:val="24"/>
          <w:szCs w:val="24"/>
          <w:lang w:val="en-CA"/>
        </w:rPr>
        <w:t>caespitosa</w:t>
      </w:r>
      <w:proofErr w:type="spellEnd"/>
      <w:r>
        <w:rPr>
          <w:rFonts w:ascii="Times New Roman" w:hAnsi="Times New Roman" w:cs="Times New Roman"/>
          <w:i/>
          <w:iCs/>
          <w:sz w:val="24"/>
          <w:szCs w:val="24"/>
          <w:lang w:val="en-CA"/>
        </w:rPr>
        <w:t xml:space="preserve">, </w:t>
      </w:r>
      <w:r>
        <w:rPr>
          <w:rFonts w:ascii="Times New Roman" w:hAnsi="Times New Roman" w:cs="Times New Roman"/>
          <w:sz w:val="24"/>
          <w:szCs w:val="24"/>
          <w:lang w:val="en-CA"/>
        </w:rPr>
        <w:t xml:space="preserve">possess the ability to </w:t>
      </w:r>
      <w:commentRangeStart w:id="1673"/>
      <w:r>
        <w:rPr>
          <w:rFonts w:ascii="Times New Roman" w:hAnsi="Times New Roman" w:cs="Times New Roman"/>
          <w:sz w:val="24"/>
          <w:szCs w:val="24"/>
          <w:lang w:val="en-CA"/>
        </w:rPr>
        <w:t>up-regulate pH</w:t>
      </w:r>
      <w:commentRangeEnd w:id="1673"/>
      <w:r w:rsidR="00D82CDB">
        <w:rPr>
          <w:rStyle w:val="CommentReference"/>
        </w:rPr>
        <w:commentReference w:id="1673"/>
      </w:r>
      <w:r>
        <w:rPr>
          <w:rFonts w:ascii="Times New Roman" w:hAnsi="Times New Roman" w:cs="Times New Roman"/>
          <w:sz w:val="24"/>
          <w:szCs w:val="24"/>
          <w:lang w:val="en-CA"/>
        </w:rPr>
        <w:t xml:space="preserve">, allowing them to continue calcareous growth despite increasing ocean </w:t>
      </w:r>
      <w:commentRangeStart w:id="1674"/>
      <w:r>
        <w:rPr>
          <w:rFonts w:ascii="Times New Roman" w:hAnsi="Times New Roman" w:cs="Times New Roman"/>
          <w:sz w:val="24"/>
          <w:szCs w:val="24"/>
          <w:lang w:val="en-CA"/>
        </w:rPr>
        <w:t>acidification</w:t>
      </w:r>
      <w:commentRangeEnd w:id="1674"/>
      <w:r w:rsidR="00D82CDB">
        <w:rPr>
          <w:rStyle w:val="CommentReference"/>
        </w:rPr>
        <w:commentReference w:id="1674"/>
      </w:r>
      <w:r>
        <w:rPr>
          <w:rFonts w:ascii="Times New Roman" w:hAnsi="Times New Roman" w:cs="Times New Roman"/>
          <w:sz w:val="24"/>
          <w:szCs w:val="24"/>
          <w:lang w:val="en-CA"/>
        </w:rPr>
        <w:t xml:space="preserve">. </w:t>
      </w:r>
    </w:p>
    <w:p w14:paraId="2EDC8A7E" w14:textId="05478C6D" w:rsidR="00F712BE" w:rsidDel="00566522" w:rsidRDefault="00F712BE">
      <w:pPr>
        <w:pStyle w:val="CommentText"/>
        <w:spacing w:line="480" w:lineRule="auto"/>
        <w:ind w:firstLine="720"/>
        <w:jc w:val="both"/>
        <w:rPr>
          <w:del w:id="1675" w:author="Emma Bradshaw" w:date="2022-03-07T14:21:00Z"/>
          <w:rFonts w:ascii="Times New Roman" w:hAnsi="Times New Roman" w:cs="Times New Roman"/>
          <w:sz w:val="24"/>
          <w:szCs w:val="24"/>
          <w:lang w:val="en-CA"/>
        </w:rPr>
      </w:pPr>
      <w:commentRangeStart w:id="1676"/>
      <w:r>
        <w:rPr>
          <w:rFonts w:ascii="Times New Roman" w:hAnsi="Times New Roman" w:cs="Times New Roman"/>
          <w:sz w:val="24"/>
          <w:szCs w:val="24"/>
          <w:lang w:val="en-CA"/>
        </w:rPr>
        <w:t>For the purpose</w:t>
      </w:r>
      <w:ins w:id="1677" w:author="Derek Tittensor" w:date="2022-03-23T23:36:00Z">
        <w:r w:rsidR="00D82CDB">
          <w:rPr>
            <w:rFonts w:ascii="Times New Roman" w:hAnsi="Times New Roman" w:cs="Times New Roman"/>
            <w:sz w:val="24"/>
            <w:szCs w:val="24"/>
            <w:lang w:val="en-CA"/>
          </w:rPr>
          <w:t>s</w:t>
        </w:r>
      </w:ins>
      <w:r>
        <w:rPr>
          <w:rFonts w:ascii="Times New Roman" w:hAnsi="Times New Roman" w:cs="Times New Roman"/>
          <w:sz w:val="24"/>
          <w:szCs w:val="24"/>
          <w:lang w:val="en-CA"/>
        </w:rPr>
        <w:t xml:space="preserve"> of </w:t>
      </w:r>
      <w:r w:rsidR="006930F7">
        <w:rPr>
          <w:rFonts w:ascii="Times New Roman" w:hAnsi="Times New Roman" w:cs="Times New Roman"/>
          <w:sz w:val="24"/>
          <w:szCs w:val="24"/>
          <w:lang w:val="en-CA"/>
        </w:rPr>
        <w:t>our</w:t>
      </w:r>
      <w:r>
        <w:rPr>
          <w:rFonts w:ascii="Times New Roman" w:hAnsi="Times New Roman" w:cs="Times New Roman"/>
          <w:sz w:val="24"/>
          <w:szCs w:val="24"/>
          <w:lang w:val="en-CA"/>
        </w:rPr>
        <w:t xml:space="preserve"> research, </w:t>
      </w:r>
      <w:r w:rsidRPr="00C8456A">
        <w:rPr>
          <w:rFonts w:ascii="Times New Roman" w:hAnsi="Times New Roman" w:cs="Times New Roman"/>
          <w:sz w:val="24"/>
          <w:szCs w:val="24"/>
          <w:lang w:val="en-CA"/>
        </w:rPr>
        <w:t xml:space="preserve">it was assumed that </w:t>
      </w:r>
      <w:r w:rsidR="00DD5070">
        <w:rPr>
          <w:rFonts w:ascii="Times New Roman" w:hAnsi="Times New Roman" w:cs="Times New Roman"/>
          <w:sz w:val="24"/>
          <w:szCs w:val="24"/>
          <w:lang w:val="en-CA"/>
        </w:rPr>
        <w:t>there would be</w:t>
      </w:r>
      <w:r w:rsidRPr="00C8456A">
        <w:rPr>
          <w:rFonts w:ascii="Times New Roman" w:hAnsi="Times New Roman" w:cs="Times New Roman"/>
          <w:sz w:val="24"/>
          <w:szCs w:val="24"/>
          <w:lang w:val="en-CA"/>
        </w:rPr>
        <w:t xml:space="preserve"> no phenotypic nor genetic adaptation by coral species, nor aggregates, to </w:t>
      </w:r>
      <w:del w:id="1678" w:author="Derek Tittensor" w:date="2022-03-23T23:36:00Z">
        <w:r w:rsidRPr="00C8456A" w:rsidDel="00D82CDB">
          <w:rPr>
            <w:rFonts w:ascii="Times New Roman" w:hAnsi="Times New Roman" w:cs="Times New Roman"/>
            <w:sz w:val="24"/>
            <w:szCs w:val="24"/>
            <w:lang w:val="en-CA"/>
          </w:rPr>
          <w:delText xml:space="preserve">the </w:delText>
        </w:r>
      </w:del>
      <w:r w:rsidRPr="00C8456A">
        <w:rPr>
          <w:rFonts w:ascii="Times New Roman" w:hAnsi="Times New Roman" w:cs="Times New Roman"/>
          <w:sz w:val="24"/>
          <w:szCs w:val="24"/>
          <w:lang w:val="en-CA"/>
        </w:rPr>
        <w:t xml:space="preserve">changing SST and surface ocean pH </w:t>
      </w:r>
      <w:del w:id="1679" w:author="Derek Tittensor" w:date="2022-03-23T23:36:00Z">
        <w:r w:rsidRPr="00C8456A" w:rsidDel="00D82CDB">
          <w:rPr>
            <w:rFonts w:ascii="Times New Roman" w:hAnsi="Times New Roman" w:cs="Times New Roman"/>
            <w:sz w:val="24"/>
            <w:szCs w:val="24"/>
            <w:lang w:val="en-CA"/>
          </w:rPr>
          <w:delText xml:space="preserve">for </w:delText>
        </w:r>
      </w:del>
      <w:ins w:id="1680" w:author="Derek Tittensor" w:date="2022-03-23T23:36:00Z">
        <w:r w:rsidR="00D82CDB">
          <w:rPr>
            <w:rFonts w:ascii="Times New Roman" w:hAnsi="Times New Roman" w:cs="Times New Roman"/>
            <w:sz w:val="24"/>
            <w:szCs w:val="24"/>
            <w:lang w:val="en-CA"/>
          </w:rPr>
          <w:t>over</w:t>
        </w:r>
        <w:r w:rsidR="00D82CDB" w:rsidRPr="00C8456A">
          <w:rPr>
            <w:rFonts w:ascii="Times New Roman" w:hAnsi="Times New Roman" w:cs="Times New Roman"/>
            <w:sz w:val="24"/>
            <w:szCs w:val="24"/>
            <w:lang w:val="en-CA"/>
          </w:rPr>
          <w:t xml:space="preserve"> </w:t>
        </w:r>
      </w:ins>
      <w:r w:rsidRPr="00C8456A">
        <w:rPr>
          <w:rFonts w:ascii="Times New Roman" w:hAnsi="Times New Roman" w:cs="Times New Roman"/>
          <w:sz w:val="24"/>
          <w:szCs w:val="24"/>
          <w:lang w:val="en-CA"/>
        </w:rPr>
        <w:t xml:space="preserve">the </w:t>
      </w:r>
      <w:del w:id="1681" w:author="Derek Tittensor" w:date="2022-03-23T23:36:00Z">
        <w:r w:rsidRPr="00C8456A" w:rsidDel="00D82CDB">
          <w:rPr>
            <w:rFonts w:ascii="Times New Roman" w:hAnsi="Times New Roman" w:cs="Times New Roman"/>
            <w:sz w:val="24"/>
            <w:szCs w:val="24"/>
            <w:lang w:val="en-CA"/>
          </w:rPr>
          <w:delText xml:space="preserve">entire </w:delText>
        </w:r>
      </w:del>
      <w:ins w:id="1682" w:author="Derek Tittensor" w:date="2022-03-23T23:36:00Z">
        <w:r w:rsidR="00D82CDB">
          <w:rPr>
            <w:rFonts w:ascii="Times New Roman" w:hAnsi="Times New Roman" w:cs="Times New Roman"/>
            <w:sz w:val="24"/>
            <w:szCs w:val="24"/>
            <w:lang w:val="en-CA"/>
          </w:rPr>
          <w:t>coming</w:t>
        </w:r>
        <w:r w:rsidR="00D82CDB" w:rsidRPr="00C8456A">
          <w:rPr>
            <w:rFonts w:ascii="Times New Roman" w:hAnsi="Times New Roman" w:cs="Times New Roman"/>
            <w:sz w:val="24"/>
            <w:szCs w:val="24"/>
            <w:lang w:val="en-CA"/>
          </w:rPr>
          <w:t xml:space="preserve"> </w:t>
        </w:r>
      </w:ins>
      <w:r w:rsidRPr="00C8456A">
        <w:rPr>
          <w:rFonts w:ascii="Times New Roman" w:hAnsi="Times New Roman" w:cs="Times New Roman"/>
          <w:sz w:val="24"/>
          <w:szCs w:val="24"/>
          <w:lang w:val="en-CA"/>
        </w:rPr>
        <w:t xml:space="preserve">century. </w:t>
      </w:r>
      <w:ins w:id="1683" w:author="Emma Bradshaw" w:date="2022-03-07T12:37:00Z">
        <w:r w:rsidR="009C749C">
          <w:rPr>
            <w:rFonts w:ascii="Times New Roman" w:hAnsi="Times New Roman" w:cs="Times New Roman"/>
            <w:sz w:val="24"/>
            <w:szCs w:val="24"/>
            <w:lang w:val="en-CA"/>
          </w:rPr>
          <w:t xml:space="preserve">Furthermore, we assumed that, regardless of their pre-disposition to higher SST and </w:t>
        </w:r>
      </w:ins>
      <w:ins w:id="1684" w:author="Emma Bradshaw" w:date="2022-03-07T12:43:00Z">
        <w:r w:rsidR="00C26E5C">
          <w:rPr>
            <w:rFonts w:ascii="Times New Roman" w:hAnsi="Times New Roman" w:cs="Times New Roman"/>
            <w:sz w:val="24"/>
            <w:szCs w:val="24"/>
            <w:lang w:val="en-CA"/>
          </w:rPr>
          <w:t xml:space="preserve">lower </w:t>
        </w:r>
      </w:ins>
      <w:ins w:id="1685" w:author="Emma Bradshaw" w:date="2022-03-07T12:37:00Z">
        <w:r w:rsidR="009C749C">
          <w:rPr>
            <w:rFonts w:ascii="Times New Roman" w:hAnsi="Times New Roman" w:cs="Times New Roman"/>
            <w:sz w:val="24"/>
            <w:szCs w:val="24"/>
            <w:lang w:val="en-CA"/>
          </w:rPr>
          <w:t>pH</w:t>
        </w:r>
      </w:ins>
      <w:ins w:id="1686" w:author="Emma Bradshaw" w:date="2022-03-07T12:38:00Z">
        <w:r w:rsidR="009C749C">
          <w:rPr>
            <w:rFonts w:ascii="Times New Roman" w:hAnsi="Times New Roman" w:cs="Times New Roman"/>
            <w:sz w:val="24"/>
            <w:szCs w:val="24"/>
            <w:lang w:val="en-CA"/>
          </w:rPr>
          <w:t xml:space="preserve"> tolerances, all </w:t>
        </w:r>
        <w:del w:id="1687" w:author="Derek Tittensor" w:date="2022-03-23T23:36:00Z">
          <w:r w:rsidR="009C749C" w:rsidDel="00D82CDB">
            <w:rPr>
              <w:rFonts w:ascii="Times New Roman" w:hAnsi="Times New Roman" w:cs="Times New Roman"/>
              <w:sz w:val="24"/>
              <w:szCs w:val="24"/>
              <w:lang w:val="en-CA"/>
            </w:rPr>
            <w:delText>reef</w:delText>
          </w:r>
        </w:del>
      </w:ins>
      <w:ins w:id="1688" w:author="Derek Tittensor" w:date="2022-03-23T23:36:00Z">
        <w:r w:rsidR="00D82CDB">
          <w:rPr>
            <w:rFonts w:ascii="Times New Roman" w:hAnsi="Times New Roman" w:cs="Times New Roman"/>
            <w:sz w:val="24"/>
            <w:szCs w:val="24"/>
            <w:lang w:val="en-CA"/>
          </w:rPr>
          <w:t>hard coral species</w:t>
        </w:r>
      </w:ins>
      <w:ins w:id="1689" w:author="Emma Bradshaw" w:date="2022-03-07T12:38:00Z">
        <w:del w:id="1690" w:author="Derek Tittensor" w:date="2022-03-23T23:36:00Z">
          <w:r w:rsidR="009C749C" w:rsidDel="00D82CDB">
            <w:rPr>
              <w:rFonts w:ascii="Times New Roman" w:hAnsi="Times New Roman" w:cs="Times New Roman"/>
              <w:sz w:val="24"/>
              <w:szCs w:val="24"/>
              <w:lang w:val="en-CA"/>
            </w:rPr>
            <w:delText>s</w:delText>
          </w:r>
        </w:del>
        <w:r w:rsidR="009C749C">
          <w:rPr>
            <w:rFonts w:ascii="Times New Roman" w:hAnsi="Times New Roman" w:cs="Times New Roman"/>
            <w:sz w:val="24"/>
            <w:szCs w:val="24"/>
            <w:lang w:val="en-CA"/>
          </w:rPr>
          <w:t xml:space="preserve"> </w:t>
        </w:r>
        <w:r w:rsidR="003C0102">
          <w:rPr>
            <w:rFonts w:ascii="Times New Roman" w:hAnsi="Times New Roman" w:cs="Times New Roman"/>
            <w:sz w:val="24"/>
            <w:szCs w:val="24"/>
            <w:lang w:val="en-CA"/>
          </w:rPr>
          <w:t>would</w:t>
        </w:r>
      </w:ins>
      <w:ins w:id="1691" w:author="Emma Bradshaw" w:date="2022-03-07T12:39:00Z">
        <w:r w:rsidR="003C0102">
          <w:rPr>
            <w:rFonts w:ascii="Times New Roman" w:hAnsi="Times New Roman" w:cs="Times New Roman"/>
            <w:sz w:val="24"/>
            <w:szCs w:val="24"/>
            <w:lang w:val="en-CA"/>
          </w:rPr>
          <w:t xml:space="preserve"> be impacted </w:t>
        </w:r>
      </w:ins>
      <w:ins w:id="1692" w:author="Derek Tittensor" w:date="2022-03-23T23:36:00Z">
        <w:r w:rsidR="00D82CDB">
          <w:rPr>
            <w:rFonts w:ascii="Times New Roman" w:hAnsi="Times New Roman" w:cs="Times New Roman"/>
            <w:sz w:val="24"/>
            <w:szCs w:val="24"/>
            <w:lang w:val="en-CA"/>
          </w:rPr>
          <w:t xml:space="preserve">similarly </w:t>
        </w:r>
      </w:ins>
      <w:ins w:id="1693" w:author="Emma Bradshaw" w:date="2022-03-07T12:39:00Z">
        <w:r w:rsidR="003C0102">
          <w:rPr>
            <w:rFonts w:ascii="Times New Roman" w:hAnsi="Times New Roman" w:cs="Times New Roman"/>
            <w:sz w:val="24"/>
            <w:szCs w:val="24"/>
            <w:lang w:val="en-CA"/>
          </w:rPr>
          <w:t>by the climatic effects expected to occur when SST and pH levels surpass 30</w:t>
        </w:r>
      </w:ins>
      <w:ins w:id="1694" w:author="Emma Bradshaw" w:date="2022-03-07T12:40:00Z">
        <w:r w:rsidR="003C0102">
          <w:rPr>
            <w:rFonts w:ascii="Times New Roman" w:hAnsi="Times New Roman" w:cs="Times New Roman"/>
            <w:sz w:val="24"/>
            <w:szCs w:val="24"/>
            <w:lang w:val="en-CA"/>
          </w:rPr>
          <w:t>ºC</w:t>
        </w:r>
        <w:r w:rsidR="0036797A">
          <w:rPr>
            <w:rFonts w:ascii="Times New Roman" w:hAnsi="Times New Roman" w:cs="Times New Roman"/>
            <w:sz w:val="24"/>
            <w:szCs w:val="24"/>
            <w:lang w:val="en-CA"/>
          </w:rPr>
          <w:t xml:space="preserve"> and go below 7.7 respectively</w:t>
        </w:r>
      </w:ins>
      <w:ins w:id="1695" w:author="Derek Tittensor" w:date="2022-03-23T23:38:00Z">
        <w:r w:rsidR="00D82CDB">
          <w:rPr>
            <w:rFonts w:ascii="Times New Roman" w:hAnsi="Times New Roman" w:cs="Times New Roman"/>
            <w:sz w:val="24"/>
            <w:szCs w:val="24"/>
            <w:lang w:val="en-CA"/>
          </w:rPr>
          <w:t xml:space="preserve">, although the evaluation of present-day reef distributions against the SST threshold </w:t>
        </w:r>
        <w:proofErr w:type="gramStart"/>
        <w:r w:rsidR="00D82CDB">
          <w:rPr>
            <w:rFonts w:ascii="Times New Roman" w:hAnsi="Times New Roman" w:cs="Times New Roman"/>
            <w:sz w:val="24"/>
            <w:szCs w:val="24"/>
            <w:lang w:val="en-CA"/>
          </w:rPr>
          <w:t>in particular appear</w:t>
        </w:r>
        <w:proofErr w:type="gramEnd"/>
        <w:r w:rsidR="00D82CDB">
          <w:rPr>
            <w:rFonts w:ascii="Times New Roman" w:hAnsi="Times New Roman" w:cs="Times New Roman"/>
            <w:sz w:val="24"/>
            <w:szCs w:val="24"/>
            <w:lang w:val="en-CA"/>
          </w:rPr>
          <w:t xml:space="preserve"> to support this</w:t>
        </w:r>
      </w:ins>
      <w:ins w:id="1696" w:author="Emma Bradshaw" w:date="2022-03-07T12:40:00Z">
        <w:r w:rsidR="0036797A">
          <w:rPr>
            <w:rFonts w:ascii="Times New Roman" w:hAnsi="Times New Roman" w:cs="Times New Roman"/>
            <w:sz w:val="24"/>
            <w:szCs w:val="24"/>
            <w:lang w:val="en-CA"/>
          </w:rPr>
          <w:t>.</w:t>
        </w:r>
      </w:ins>
      <w:ins w:id="1697" w:author="Emma Bradshaw" w:date="2022-03-07T12:38:00Z">
        <w:r w:rsidR="003C0102">
          <w:rPr>
            <w:rFonts w:ascii="Times New Roman" w:hAnsi="Times New Roman" w:cs="Times New Roman"/>
            <w:sz w:val="24"/>
            <w:szCs w:val="24"/>
            <w:lang w:val="en-CA"/>
          </w:rPr>
          <w:t xml:space="preserve"> </w:t>
        </w:r>
      </w:ins>
      <w:r>
        <w:rPr>
          <w:rFonts w:ascii="Times New Roman" w:hAnsi="Times New Roman" w:cs="Times New Roman"/>
          <w:sz w:val="24"/>
          <w:szCs w:val="24"/>
          <w:lang w:val="en-CA"/>
        </w:rPr>
        <w:t>Th</w:t>
      </w:r>
      <w:ins w:id="1698" w:author="Emma Bradshaw" w:date="2022-03-07T12:40:00Z">
        <w:r w:rsidR="0036797A">
          <w:rPr>
            <w:rFonts w:ascii="Times New Roman" w:hAnsi="Times New Roman" w:cs="Times New Roman"/>
            <w:sz w:val="24"/>
            <w:szCs w:val="24"/>
            <w:lang w:val="en-CA"/>
          </w:rPr>
          <w:t>ese</w:t>
        </w:r>
      </w:ins>
      <w:del w:id="1699" w:author="Emma Bradshaw" w:date="2022-03-07T12:40:00Z">
        <w:r w:rsidDel="0036797A">
          <w:rPr>
            <w:rFonts w:ascii="Times New Roman" w:hAnsi="Times New Roman" w:cs="Times New Roman"/>
            <w:sz w:val="24"/>
            <w:szCs w:val="24"/>
            <w:lang w:val="en-CA"/>
          </w:rPr>
          <w:delText>is</w:delText>
        </w:r>
      </w:del>
      <w:r>
        <w:rPr>
          <w:rFonts w:ascii="Times New Roman" w:hAnsi="Times New Roman" w:cs="Times New Roman"/>
          <w:sz w:val="24"/>
          <w:szCs w:val="24"/>
          <w:lang w:val="en-CA"/>
        </w:rPr>
        <w:t xml:space="preserve"> assumption</w:t>
      </w:r>
      <w:ins w:id="1700" w:author="Derek Tittensor" w:date="2022-03-23T23:36:00Z">
        <w:r w:rsidR="00D82CDB">
          <w:rPr>
            <w:rFonts w:ascii="Times New Roman" w:hAnsi="Times New Roman" w:cs="Times New Roman"/>
            <w:sz w:val="24"/>
            <w:szCs w:val="24"/>
            <w:lang w:val="en-CA"/>
          </w:rPr>
          <w:t>s</w:t>
        </w:r>
      </w:ins>
      <w:r>
        <w:rPr>
          <w:rFonts w:ascii="Times New Roman" w:hAnsi="Times New Roman" w:cs="Times New Roman"/>
          <w:sz w:val="24"/>
          <w:szCs w:val="24"/>
          <w:lang w:val="en-CA"/>
        </w:rPr>
        <w:t xml:space="preserve"> allowed for the analysis of global reefs</w:t>
      </w:r>
      <w:ins w:id="1701" w:author="Emma Bradshaw" w:date="2022-03-07T12:41:00Z">
        <w:r w:rsidR="0036797A">
          <w:rPr>
            <w:rFonts w:ascii="Times New Roman" w:hAnsi="Times New Roman" w:cs="Times New Roman"/>
            <w:sz w:val="24"/>
            <w:szCs w:val="24"/>
            <w:lang w:val="en-CA"/>
          </w:rPr>
          <w:t xml:space="preserve"> </w:t>
        </w:r>
      </w:ins>
      <w:del w:id="1702" w:author="Emma Bradshaw" w:date="2022-03-07T12:41:00Z">
        <w:r w:rsidDel="0036797A">
          <w:rPr>
            <w:rFonts w:ascii="Times New Roman" w:hAnsi="Times New Roman" w:cs="Times New Roman"/>
            <w:sz w:val="24"/>
            <w:szCs w:val="24"/>
            <w:lang w:val="en-CA"/>
          </w:rPr>
          <w:delText xml:space="preserve">, as it was presumed that all reefs would suffer from the climatic effects expected to occur </w:delText>
        </w:r>
      </w:del>
      <w:r>
        <w:rPr>
          <w:rFonts w:ascii="Times New Roman" w:hAnsi="Times New Roman" w:cs="Times New Roman"/>
          <w:sz w:val="24"/>
          <w:szCs w:val="24"/>
          <w:lang w:val="en-CA"/>
        </w:rPr>
        <w:t xml:space="preserve">under </w:t>
      </w:r>
      <w:ins w:id="1703" w:author="Emma Bradshaw" w:date="2022-03-07T12:41:00Z">
        <w:r w:rsidR="0036797A">
          <w:rPr>
            <w:rFonts w:ascii="Times New Roman" w:hAnsi="Times New Roman" w:cs="Times New Roman"/>
            <w:sz w:val="24"/>
            <w:szCs w:val="24"/>
            <w:lang w:val="en-CA"/>
          </w:rPr>
          <w:t>both ESM models and</w:t>
        </w:r>
      </w:ins>
      <w:del w:id="1704" w:author="Emma Bradshaw" w:date="2022-03-07T12:41:00Z">
        <w:r w:rsidDel="0036797A">
          <w:rPr>
            <w:rFonts w:ascii="Times New Roman" w:hAnsi="Times New Roman" w:cs="Times New Roman"/>
            <w:sz w:val="24"/>
            <w:szCs w:val="24"/>
            <w:lang w:val="en-CA"/>
          </w:rPr>
          <w:delText>the</w:delText>
        </w:r>
      </w:del>
      <w:r>
        <w:rPr>
          <w:rFonts w:ascii="Times New Roman" w:hAnsi="Times New Roman" w:cs="Times New Roman"/>
          <w:sz w:val="24"/>
          <w:szCs w:val="24"/>
          <w:lang w:val="en-CA"/>
        </w:rPr>
        <w:t xml:space="preserve"> RCP</w:t>
      </w:r>
      <w:ins w:id="1705" w:author="Emma Bradshaw" w:date="2022-03-07T12:41:00Z">
        <w:r w:rsidR="0036797A">
          <w:rPr>
            <w:rFonts w:ascii="Times New Roman" w:hAnsi="Times New Roman" w:cs="Times New Roman"/>
            <w:sz w:val="24"/>
            <w:szCs w:val="24"/>
            <w:lang w:val="en-CA"/>
          </w:rPr>
          <w:t xml:space="preserve"> </w:t>
        </w:r>
      </w:ins>
      <w:del w:id="1706" w:author="Emma Bradshaw" w:date="2022-03-07T12:41:00Z">
        <w:r w:rsidDel="0036797A">
          <w:rPr>
            <w:rFonts w:ascii="Times New Roman" w:hAnsi="Times New Roman" w:cs="Times New Roman"/>
            <w:sz w:val="24"/>
            <w:szCs w:val="24"/>
            <w:lang w:val="en-CA"/>
          </w:rPr>
          <w:delText xml:space="preserve">8.5 </w:delText>
        </w:r>
      </w:del>
      <w:r>
        <w:rPr>
          <w:rFonts w:ascii="Times New Roman" w:hAnsi="Times New Roman" w:cs="Times New Roman"/>
          <w:sz w:val="24"/>
          <w:szCs w:val="24"/>
          <w:lang w:val="en-CA"/>
        </w:rPr>
        <w:t>scenario</w:t>
      </w:r>
      <w:ins w:id="1707" w:author="Emma Bradshaw" w:date="2022-03-07T12:37:00Z">
        <w:r w:rsidR="009C749C">
          <w:rPr>
            <w:rFonts w:ascii="Times New Roman" w:hAnsi="Times New Roman" w:cs="Times New Roman"/>
            <w:sz w:val="24"/>
            <w:szCs w:val="24"/>
            <w:lang w:val="en-CA"/>
          </w:rPr>
          <w:t>s</w:t>
        </w:r>
      </w:ins>
      <w:ins w:id="1708" w:author="Emma Bradshaw" w:date="2022-03-07T12:41:00Z">
        <w:r w:rsidR="0036797A">
          <w:rPr>
            <w:rFonts w:ascii="Times New Roman" w:hAnsi="Times New Roman" w:cs="Times New Roman"/>
            <w:sz w:val="24"/>
            <w:szCs w:val="24"/>
            <w:lang w:val="en-CA"/>
          </w:rPr>
          <w:t xml:space="preserve"> 2.6, </w:t>
        </w:r>
      </w:ins>
      <w:ins w:id="1709" w:author="Emma Bradshaw" w:date="2022-03-11T14:28:00Z">
        <w:r w:rsidR="00DA18D0">
          <w:rPr>
            <w:rFonts w:ascii="Times New Roman" w:hAnsi="Times New Roman" w:cs="Times New Roman"/>
            <w:sz w:val="24"/>
            <w:szCs w:val="24"/>
            <w:lang w:val="en-CA"/>
          </w:rPr>
          <w:t>7.0</w:t>
        </w:r>
      </w:ins>
      <w:ins w:id="1710" w:author="Emma Bradshaw" w:date="2022-03-07T12:41:00Z">
        <w:r w:rsidR="0036797A">
          <w:rPr>
            <w:rFonts w:ascii="Times New Roman" w:hAnsi="Times New Roman" w:cs="Times New Roman"/>
            <w:sz w:val="24"/>
            <w:szCs w:val="24"/>
            <w:lang w:val="en-CA"/>
          </w:rPr>
          <w:t xml:space="preserve"> and </w:t>
        </w:r>
        <w:r w:rsidR="00E273A8">
          <w:rPr>
            <w:rFonts w:ascii="Times New Roman" w:hAnsi="Times New Roman" w:cs="Times New Roman"/>
            <w:sz w:val="24"/>
            <w:szCs w:val="24"/>
            <w:lang w:val="en-CA"/>
          </w:rPr>
          <w:t>8.5</w:t>
        </w:r>
      </w:ins>
      <w:r>
        <w:rPr>
          <w:rFonts w:ascii="Times New Roman" w:hAnsi="Times New Roman" w:cs="Times New Roman"/>
          <w:sz w:val="24"/>
          <w:szCs w:val="24"/>
          <w:lang w:val="en-CA"/>
        </w:rPr>
        <w:t>, regardless of a predisposition to adaptation/ acclimation or elevated thresholds.</w:t>
      </w:r>
      <w:ins w:id="1711" w:author="Emma Bradshaw" w:date="2022-03-07T12:38:00Z">
        <w:r w:rsidR="003C0102">
          <w:rPr>
            <w:rFonts w:ascii="Times New Roman" w:hAnsi="Times New Roman" w:cs="Times New Roman"/>
            <w:sz w:val="24"/>
            <w:szCs w:val="24"/>
            <w:lang w:val="en-CA"/>
          </w:rPr>
          <w:t xml:space="preserve"> </w:t>
        </w:r>
      </w:ins>
      <w:ins w:id="1712" w:author="Emma Bradshaw" w:date="2022-03-07T14:21:00Z">
        <w:r w:rsidR="00C00A17">
          <w:rPr>
            <w:rFonts w:ascii="Times New Roman" w:hAnsi="Times New Roman" w:cs="Times New Roman"/>
            <w:sz w:val="24"/>
            <w:szCs w:val="24"/>
            <w:lang w:val="en-CA"/>
          </w:rPr>
          <w:t xml:space="preserve">However, this in turn means that there is the possibility for a </w:t>
        </w:r>
        <w:r w:rsidR="00C00A17">
          <w:rPr>
            <w:rFonts w:ascii="Times New Roman" w:hAnsi="Times New Roman" w:cs="Times New Roman"/>
            <w:sz w:val="24"/>
            <w:szCs w:val="24"/>
            <w:lang w:val="en-CA"/>
          </w:rPr>
          <w:lastRenderedPageBreak/>
          <w:t>proportion of</w:t>
        </w:r>
      </w:ins>
      <w:ins w:id="1713" w:author="Emma Bradshaw" w:date="2022-03-07T14:22:00Z">
        <w:r w:rsidR="00C00A17">
          <w:rPr>
            <w:rFonts w:ascii="Times New Roman" w:hAnsi="Times New Roman" w:cs="Times New Roman"/>
            <w:sz w:val="24"/>
            <w:szCs w:val="24"/>
            <w:lang w:val="en-CA"/>
          </w:rPr>
          <w:t xml:space="preserve"> reefs </w:t>
        </w:r>
      </w:ins>
      <w:ins w:id="1714" w:author="Emma Bradshaw" w:date="2022-03-07T14:23:00Z">
        <w:r w:rsidR="00C00A17">
          <w:rPr>
            <w:rFonts w:ascii="Times New Roman" w:hAnsi="Times New Roman" w:cs="Times New Roman"/>
            <w:sz w:val="24"/>
            <w:szCs w:val="24"/>
            <w:lang w:val="en-CA"/>
          </w:rPr>
          <w:t>found in challenging conditions within our results</w:t>
        </w:r>
        <w:del w:id="1715" w:author="Derek Tittensor" w:date="2022-03-23T23:37:00Z">
          <w:r w:rsidR="00C00A17" w:rsidDel="00D82CDB">
            <w:rPr>
              <w:rFonts w:ascii="Times New Roman" w:hAnsi="Times New Roman" w:cs="Times New Roman"/>
              <w:sz w:val="24"/>
              <w:szCs w:val="24"/>
              <w:lang w:val="en-CA"/>
            </w:rPr>
            <w:delText>,</w:delText>
          </w:r>
        </w:del>
        <w:r w:rsidR="00C00A17">
          <w:rPr>
            <w:rFonts w:ascii="Times New Roman" w:hAnsi="Times New Roman" w:cs="Times New Roman"/>
            <w:sz w:val="24"/>
            <w:szCs w:val="24"/>
            <w:lang w:val="en-CA"/>
          </w:rPr>
          <w:t xml:space="preserve"> to continue to persist despite </w:t>
        </w:r>
      </w:ins>
      <w:ins w:id="1716" w:author="Emma Bradshaw" w:date="2022-03-07T14:24:00Z">
        <w:r w:rsidR="00C00A17">
          <w:rPr>
            <w:rFonts w:ascii="Times New Roman" w:hAnsi="Times New Roman" w:cs="Times New Roman"/>
            <w:sz w:val="24"/>
            <w:szCs w:val="24"/>
            <w:lang w:val="en-CA"/>
          </w:rPr>
          <w:t xml:space="preserve">being </w:t>
        </w:r>
        <w:del w:id="1717" w:author="Derek Tittensor" w:date="2022-03-23T23:37:00Z">
          <w:r w:rsidR="00C00A17" w:rsidDel="00D82CDB">
            <w:rPr>
              <w:rFonts w:ascii="Times New Roman" w:hAnsi="Times New Roman" w:cs="Times New Roman"/>
              <w:sz w:val="24"/>
              <w:szCs w:val="24"/>
              <w:lang w:val="en-CA"/>
            </w:rPr>
            <w:delText>in</w:delText>
          </w:r>
        </w:del>
      </w:ins>
      <w:ins w:id="1718" w:author="Emma Bradshaw" w:date="2022-03-07T14:23:00Z">
        <w:del w:id="1719" w:author="Derek Tittensor" w:date="2022-03-23T23:37:00Z">
          <w:r w:rsidR="00C00A17" w:rsidDel="00D82CDB">
            <w:rPr>
              <w:rFonts w:ascii="Times New Roman" w:hAnsi="Times New Roman" w:cs="Times New Roman"/>
              <w:sz w:val="24"/>
              <w:szCs w:val="24"/>
              <w:lang w:val="en-CA"/>
            </w:rPr>
            <w:delText xml:space="preserve"> areas beyond</w:delText>
          </w:r>
        </w:del>
      </w:ins>
      <w:ins w:id="1720" w:author="Derek Tittensor" w:date="2022-03-23T23:37:00Z">
        <w:r w:rsidR="00D82CDB">
          <w:rPr>
            <w:rFonts w:ascii="Times New Roman" w:hAnsi="Times New Roman" w:cs="Times New Roman"/>
            <w:sz w:val="24"/>
            <w:szCs w:val="24"/>
            <w:lang w:val="en-CA"/>
          </w:rPr>
          <w:t>beyond</w:t>
        </w:r>
      </w:ins>
      <w:ins w:id="1721" w:author="Emma Bradshaw" w:date="2022-03-07T14:23:00Z">
        <w:r w:rsidR="00C00A17">
          <w:rPr>
            <w:rFonts w:ascii="Times New Roman" w:hAnsi="Times New Roman" w:cs="Times New Roman"/>
            <w:sz w:val="24"/>
            <w:szCs w:val="24"/>
            <w:lang w:val="en-CA"/>
          </w:rPr>
          <w:t xml:space="preserve"> th</w:t>
        </w:r>
      </w:ins>
      <w:ins w:id="1722" w:author="Emma Bradshaw" w:date="2022-03-07T14:24:00Z">
        <w:r w:rsidR="00C00A17">
          <w:rPr>
            <w:rFonts w:ascii="Times New Roman" w:hAnsi="Times New Roman" w:cs="Times New Roman"/>
            <w:sz w:val="24"/>
            <w:szCs w:val="24"/>
            <w:lang w:val="en-CA"/>
          </w:rPr>
          <w:t xml:space="preserve">e </w:t>
        </w:r>
        <w:del w:id="1723" w:author="Derek Tittensor" w:date="2022-03-23T23:37:00Z">
          <w:r w:rsidR="00C00A17" w:rsidDel="00D82CDB">
            <w:rPr>
              <w:rFonts w:ascii="Times New Roman" w:hAnsi="Times New Roman" w:cs="Times New Roman"/>
              <w:sz w:val="24"/>
              <w:szCs w:val="24"/>
              <w:lang w:val="en-CA"/>
            </w:rPr>
            <w:delText>chosen</w:delText>
          </w:r>
        </w:del>
      </w:ins>
      <w:ins w:id="1724" w:author="Derek Tittensor" w:date="2022-03-23T23:37:00Z">
        <w:r w:rsidR="00D82CDB">
          <w:rPr>
            <w:rFonts w:ascii="Times New Roman" w:hAnsi="Times New Roman" w:cs="Times New Roman"/>
            <w:sz w:val="24"/>
            <w:szCs w:val="24"/>
            <w:lang w:val="en-CA"/>
          </w:rPr>
          <w:t>identified</w:t>
        </w:r>
      </w:ins>
      <w:ins w:id="1725" w:author="Emma Bradshaw" w:date="2022-03-07T14:24:00Z">
        <w:r w:rsidR="00C00A17">
          <w:rPr>
            <w:rFonts w:ascii="Times New Roman" w:hAnsi="Times New Roman" w:cs="Times New Roman"/>
            <w:sz w:val="24"/>
            <w:szCs w:val="24"/>
            <w:lang w:val="en-CA"/>
          </w:rPr>
          <w:t xml:space="preserve"> thresholds. </w:t>
        </w:r>
      </w:ins>
      <w:del w:id="1726" w:author="Emma Bradshaw" w:date="2022-03-07T12:37:00Z">
        <w:r w:rsidDel="009C749C">
          <w:rPr>
            <w:rFonts w:ascii="Times New Roman" w:hAnsi="Times New Roman" w:cs="Times New Roman"/>
            <w:sz w:val="24"/>
            <w:szCs w:val="24"/>
            <w:lang w:val="en-CA"/>
          </w:rPr>
          <w:delText xml:space="preserve"> </w:delText>
        </w:r>
      </w:del>
      <w:del w:id="1727" w:author="Emma Bradshaw" w:date="2022-03-07T12:41:00Z">
        <w:r w:rsidR="00A57CF8" w:rsidRPr="00A8744A" w:rsidDel="00E273A8">
          <w:rPr>
            <w:rFonts w:ascii="Times New Roman" w:hAnsi="Times New Roman" w:cs="Times New Roman"/>
            <w:sz w:val="24"/>
            <w:szCs w:val="24"/>
            <w:highlight w:val="yellow"/>
            <w:lang w:val="en-CA"/>
          </w:rPr>
          <w:delText>WHAT EFFECT DOES THIS HAVE ON THE STUDY?</w:delText>
        </w:r>
      </w:del>
      <w:commentRangeEnd w:id="1676"/>
      <w:r w:rsidR="00D82CDB">
        <w:rPr>
          <w:rStyle w:val="CommentReference"/>
        </w:rPr>
        <w:commentReference w:id="1676"/>
      </w:r>
    </w:p>
    <w:p w14:paraId="5DB9C675" w14:textId="131FD81C" w:rsidR="00F712BE" w:rsidRDefault="00F712BE" w:rsidP="00C00A17">
      <w:pPr>
        <w:pStyle w:val="CommentText"/>
        <w:spacing w:line="480" w:lineRule="auto"/>
        <w:ind w:firstLine="720"/>
        <w:jc w:val="both"/>
        <w:rPr>
          <w:rFonts w:ascii="Times New Roman" w:hAnsi="Times New Roman" w:cs="Times New Roman"/>
          <w:sz w:val="24"/>
          <w:szCs w:val="24"/>
          <w:lang w:val="en-CA"/>
        </w:rPr>
      </w:pPr>
      <w:del w:id="1728" w:author="Emma Bradshaw" w:date="2022-03-07T14:21:00Z">
        <w:r w:rsidDel="00566522">
          <w:rPr>
            <w:rFonts w:ascii="Times New Roman" w:hAnsi="Times New Roman" w:cs="Times New Roman"/>
            <w:sz w:val="24"/>
            <w:szCs w:val="24"/>
            <w:lang w:val="en-CA"/>
          </w:rPr>
          <w:delText>A</w:delText>
        </w:r>
        <w:r w:rsidRPr="00C8456A" w:rsidDel="00566522">
          <w:rPr>
            <w:rFonts w:ascii="Times New Roman" w:hAnsi="Times New Roman" w:cs="Times New Roman"/>
            <w:sz w:val="24"/>
            <w:szCs w:val="24"/>
            <w:lang w:val="en-CA"/>
          </w:rPr>
          <w:delText xml:space="preserve"> further assumption was that regardless of the potential for species composition to change over the coming century, all species would be subjected to the </w:delText>
        </w:r>
        <w:r w:rsidR="00AF4D41" w:rsidDel="00566522">
          <w:rPr>
            <w:rFonts w:ascii="Times New Roman" w:hAnsi="Times New Roman" w:cs="Times New Roman"/>
            <w:sz w:val="24"/>
            <w:szCs w:val="24"/>
            <w:lang w:val="en-CA"/>
          </w:rPr>
          <w:delText xml:space="preserve">lethal </w:delText>
        </w:r>
        <w:r w:rsidRPr="00C8456A" w:rsidDel="00566522">
          <w:rPr>
            <w:rFonts w:ascii="Times New Roman" w:hAnsi="Times New Roman" w:cs="Times New Roman"/>
            <w:sz w:val="24"/>
            <w:szCs w:val="24"/>
            <w:lang w:val="en-CA"/>
          </w:rPr>
          <w:delText xml:space="preserve">effects expected to occur beyond </w:delText>
        </w:r>
        <w:r w:rsidDel="00566522">
          <w:rPr>
            <w:rFonts w:ascii="Times New Roman" w:hAnsi="Times New Roman" w:cs="Times New Roman"/>
            <w:sz w:val="24"/>
            <w:szCs w:val="24"/>
            <w:lang w:val="en-CA"/>
          </w:rPr>
          <w:delText xml:space="preserve">both the SST and surface ocean pH </w:delText>
        </w:r>
        <w:r w:rsidRPr="00C8456A" w:rsidDel="00566522">
          <w:rPr>
            <w:rFonts w:ascii="Times New Roman" w:hAnsi="Times New Roman" w:cs="Times New Roman"/>
            <w:sz w:val="24"/>
            <w:szCs w:val="24"/>
            <w:lang w:val="en-CA"/>
          </w:rPr>
          <w:delText xml:space="preserve">thresholds. </w:delText>
        </w:r>
        <w:r w:rsidDel="00566522">
          <w:rPr>
            <w:rFonts w:ascii="Times New Roman" w:hAnsi="Times New Roman" w:cs="Times New Roman"/>
            <w:sz w:val="24"/>
            <w:szCs w:val="24"/>
            <w:lang w:val="en-CA"/>
          </w:rPr>
          <w:delText>This then means that despite the potential for a reef community to be predominantly composed of SST/pH resilient or tolerant species, effects from ocean acidification and increased SST, such as reduced calcification rates and bleaching, would persist.</w:delText>
        </w:r>
        <w:r w:rsidR="002E60C2" w:rsidDel="00566522">
          <w:rPr>
            <w:rFonts w:ascii="Times New Roman" w:hAnsi="Times New Roman" w:cs="Times New Roman"/>
            <w:sz w:val="24"/>
            <w:szCs w:val="24"/>
            <w:lang w:val="en-CA"/>
          </w:rPr>
          <w:delText xml:space="preserve"> (</w:delText>
        </w:r>
        <w:r w:rsidR="002E60C2" w:rsidRPr="001D7170" w:rsidDel="00566522">
          <w:rPr>
            <w:rFonts w:ascii="Times New Roman" w:hAnsi="Times New Roman" w:cs="Times New Roman"/>
            <w:sz w:val="24"/>
            <w:szCs w:val="24"/>
            <w:highlight w:val="yellow"/>
            <w:lang w:val="en-CA"/>
          </w:rPr>
          <w:delText>is this necessary to include- whats the relation to the last study)</w:delText>
        </w:r>
        <w:r w:rsidR="002E60C2" w:rsidDel="00566522">
          <w:rPr>
            <w:rFonts w:ascii="Times New Roman" w:hAnsi="Times New Roman" w:cs="Times New Roman"/>
            <w:sz w:val="24"/>
            <w:szCs w:val="24"/>
            <w:lang w:val="en-CA"/>
          </w:rPr>
          <w:delText xml:space="preserve"> </w:delText>
        </w:r>
        <w:r w:rsidDel="00566522">
          <w:rPr>
            <w:rFonts w:ascii="Times New Roman" w:hAnsi="Times New Roman" w:cs="Times New Roman"/>
            <w:sz w:val="24"/>
            <w:szCs w:val="24"/>
            <w:lang w:val="en-CA"/>
          </w:rPr>
          <w:delText xml:space="preserve"> </w:delText>
        </w:r>
      </w:del>
    </w:p>
    <w:p w14:paraId="3AFF69AB" w14:textId="539CB2C8" w:rsidR="00F712BE" w:rsidDel="002D42AF" w:rsidRDefault="00F712BE" w:rsidP="00C831F6">
      <w:pPr>
        <w:pStyle w:val="CommentText"/>
        <w:spacing w:line="480" w:lineRule="auto"/>
        <w:ind w:firstLine="720"/>
        <w:jc w:val="both"/>
        <w:rPr>
          <w:del w:id="1729" w:author="Emma Bradshaw" w:date="2022-03-08T13:12:00Z"/>
          <w:rFonts w:ascii="Times New Roman" w:hAnsi="Times New Roman" w:cs="Times New Roman"/>
          <w:sz w:val="24"/>
          <w:szCs w:val="24"/>
          <w:lang w:val="en-CA"/>
        </w:rPr>
      </w:pPr>
      <w:r>
        <w:rPr>
          <w:rFonts w:ascii="Times New Roman" w:hAnsi="Times New Roman" w:cs="Times New Roman"/>
          <w:sz w:val="24"/>
          <w:szCs w:val="24"/>
          <w:lang w:val="en-CA"/>
        </w:rPr>
        <w:t xml:space="preserve">Finally, </w:t>
      </w:r>
      <w:r w:rsidRPr="00C8456A">
        <w:rPr>
          <w:rFonts w:ascii="Times New Roman" w:hAnsi="Times New Roman" w:cs="Times New Roman"/>
          <w:sz w:val="24"/>
          <w:szCs w:val="24"/>
          <w:lang w:val="en-CA"/>
        </w:rPr>
        <w:t>thresholds for SST and surface ocean pH</w:t>
      </w:r>
      <w:r>
        <w:rPr>
          <w:rFonts w:ascii="Times New Roman" w:hAnsi="Times New Roman" w:cs="Times New Roman"/>
          <w:sz w:val="24"/>
          <w:szCs w:val="24"/>
          <w:lang w:val="en-CA"/>
        </w:rPr>
        <w:t xml:space="preserve"> tolerance</w:t>
      </w:r>
      <w:r w:rsidRPr="00C8456A">
        <w:rPr>
          <w:rFonts w:ascii="Times New Roman" w:hAnsi="Times New Roman" w:cs="Times New Roman"/>
          <w:sz w:val="24"/>
          <w:szCs w:val="24"/>
          <w:lang w:val="en-CA"/>
        </w:rPr>
        <w:t xml:space="preserve"> are </w:t>
      </w:r>
      <w:r w:rsidR="005A0593">
        <w:rPr>
          <w:rFonts w:ascii="Times New Roman" w:hAnsi="Times New Roman" w:cs="Times New Roman"/>
          <w:sz w:val="24"/>
          <w:szCs w:val="24"/>
          <w:lang w:val="en-CA"/>
        </w:rPr>
        <w:t>derived from</w:t>
      </w:r>
      <w:r w:rsidRPr="00C8456A">
        <w:rPr>
          <w:rFonts w:ascii="Times New Roman" w:hAnsi="Times New Roman" w:cs="Times New Roman"/>
          <w:sz w:val="24"/>
          <w:szCs w:val="24"/>
          <w:lang w:val="en-CA"/>
        </w:rPr>
        <w:t xml:space="preserve"> published </w:t>
      </w:r>
      <w:r>
        <w:rPr>
          <w:rFonts w:ascii="Times New Roman" w:hAnsi="Times New Roman" w:cs="Times New Roman"/>
          <w:sz w:val="24"/>
          <w:szCs w:val="24"/>
          <w:lang w:val="en-CA"/>
        </w:rPr>
        <w:t xml:space="preserve">studies </w:t>
      </w:r>
      <w:r w:rsidRPr="00C8456A">
        <w:rPr>
          <w:rFonts w:ascii="Times New Roman" w:hAnsi="Times New Roman" w:cs="Times New Roman"/>
          <w:sz w:val="24"/>
          <w:szCs w:val="24"/>
          <w:lang w:val="en-CA"/>
        </w:rPr>
        <w:t xml:space="preserve">in </w:t>
      </w:r>
      <w:r>
        <w:rPr>
          <w:rFonts w:ascii="Times New Roman" w:hAnsi="Times New Roman" w:cs="Times New Roman"/>
          <w:sz w:val="24"/>
          <w:szCs w:val="24"/>
          <w:lang w:val="en-CA"/>
        </w:rPr>
        <w:t xml:space="preserve">the </w:t>
      </w:r>
      <w:r w:rsidRPr="00C8456A">
        <w:rPr>
          <w:rFonts w:ascii="Times New Roman" w:hAnsi="Times New Roman" w:cs="Times New Roman"/>
          <w:sz w:val="24"/>
          <w:szCs w:val="24"/>
          <w:lang w:val="en-CA"/>
        </w:rPr>
        <w:t xml:space="preserve">literature, and it is assumed that results found in literature apply directly to </w:t>
      </w:r>
      <w:r w:rsidR="006930F7">
        <w:rPr>
          <w:rFonts w:ascii="Times New Roman" w:hAnsi="Times New Roman" w:cs="Times New Roman"/>
          <w:sz w:val="24"/>
          <w:szCs w:val="24"/>
          <w:lang w:val="en-CA"/>
        </w:rPr>
        <w:t>our</w:t>
      </w:r>
      <w:r w:rsidRPr="00C8456A">
        <w:rPr>
          <w:rFonts w:ascii="Times New Roman" w:hAnsi="Times New Roman" w:cs="Times New Roman"/>
          <w:sz w:val="24"/>
          <w:szCs w:val="24"/>
          <w:lang w:val="en-CA"/>
        </w:rPr>
        <w:t xml:space="preserve"> research, despite </w:t>
      </w:r>
      <w:del w:id="1730" w:author="Derek Tittensor" w:date="2022-03-23T23:38:00Z">
        <w:r w:rsidRPr="00C8456A" w:rsidDel="00D82CDB">
          <w:rPr>
            <w:rFonts w:ascii="Times New Roman" w:hAnsi="Times New Roman" w:cs="Times New Roman"/>
            <w:sz w:val="24"/>
            <w:szCs w:val="24"/>
            <w:lang w:val="en-CA"/>
          </w:rPr>
          <w:delText xml:space="preserve">the </w:delText>
        </w:r>
      </w:del>
      <w:r w:rsidR="00471D91">
        <w:rPr>
          <w:rFonts w:ascii="Times New Roman" w:hAnsi="Times New Roman" w:cs="Times New Roman"/>
          <w:sz w:val="24"/>
          <w:szCs w:val="24"/>
          <w:lang w:val="en-CA"/>
        </w:rPr>
        <w:t>differing</w:t>
      </w:r>
      <w:r w:rsidRPr="00C8456A">
        <w:rPr>
          <w:rFonts w:ascii="Times New Roman" w:hAnsi="Times New Roman" w:cs="Times New Roman"/>
          <w:sz w:val="24"/>
          <w:szCs w:val="24"/>
          <w:lang w:val="en-CA"/>
        </w:rPr>
        <w:t xml:space="preserve"> spatial and temporal resolutions</w:t>
      </w:r>
      <w:r>
        <w:rPr>
          <w:rFonts w:ascii="Times New Roman" w:hAnsi="Times New Roman" w:cs="Times New Roman"/>
          <w:sz w:val="24"/>
          <w:szCs w:val="24"/>
          <w:lang w:val="en-CA"/>
        </w:rPr>
        <w:t xml:space="preserve"> and local variation. </w:t>
      </w:r>
      <w:r w:rsidR="009C2C1E">
        <w:rPr>
          <w:rFonts w:ascii="Times New Roman" w:hAnsi="Times New Roman" w:cs="Times New Roman"/>
          <w:sz w:val="24"/>
          <w:szCs w:val="24"/>
          <w:lang w:val="en-CA"/>
        </w:rPr>
        <w:t xml:space="preserve">Nonetheless, </w:t>
      </w:r>
      <w:del w:id="1731" w:author="Derek Tittensor" w:date="2022-03-23T23:38:00Z">
        <w:r w:rsidR="009C2C1E" w:rsidDel="00D82CDB">
          <w:rPr>
            <w:rFonts w:ascii="Times New Roman" w:hAnsi="Times New Roman" w:cs="Times New Roman"/>
            <w:sz w:val="24"/>
            <w:szCs w:val="24"/>
            <w:lang w:val="en-CA"/>
          </w:rPr>
          <w:delText>notwithstanding this, and the effects of coral adaptation and species composition</w:delText>
        </w:r>
      </w:del>
      <w:ins w:id="1732" w:author="Derek Tittensor" w:date="2022-03-23T23:38:00Z">
        <w:r w:rsidR="00D82CDB">
          <w:rPr>
            <w:rFonts w:ascii="Times New Roman" w:hAnsi="Times New Roman" w:cs="Times New Roman"/>
            <w:sz w:val="24"/>
            <w:szCs w:val="24"/>
            <w:lang w:val="en-CA"/>
          </w:rPr>
          <w:t xml:space="preserve">even given the </w:t>
        </w:r>
        <w:r w:rsidR="002D42AF">
          <w:rPr>
            <w:rFonts w:ascii="Times New Roman" w:hAnsi="Times New Roman" w:cs="Times New Roman"/>
            <w:sz w:val="24"/>
            <w:szCs w:val="24"/>
            <w:lang w:val="en-CA"/>
          </w:rPr>
          <w:t>assumptions and caveat</w:t>
        </w:r>
      </w:ins>
      <w:ins w:id="1733" w:author="Derek Tittensor" w:date="2022-03-23T23:39:00Z">
        <w:r w:rsidR="002D42AF">
          <w:rPr>
            <w:rFonts w:ascii="Times New Roman" w:hAnsi="Times New Roman" w:cs="Times New Roman"/>
            <w:sz w:val="24"/>
            <w:szCs w:val="24"/>
            <w:lang w:val="en-CA"/>
          </w:rPr>
          <w:t xml:space="preserve">s above, the fact that </w:t>
        </w:r>
      </w:ins>
      <w:del w:id="1734" w:author="Derek Tittensor" w:date="2022-03-23T23:39:00Z">
        <w:r w:rsidR="009C2C1E" w:rsidDel="002D42AF">
          <w:rPr>
            <w:rFonts w:ascii="Times New Roman" w:hAnsi="Times New Roman" w:cs="Times New Roman"/>
            <w:sz w:val="24"/>
            <w:szCs w:val="24"/>
            <w:lang w:val="en-CA"/>
          </w:rPr>
          <w:delText xml:space="preserve">, the </w:delText>
        </w:r>
        <w:r w:rsidR="009054D4" w:rsidDel="002D42AF">
          <w:rPr>
            <w:rFonts w:ascii="Times New Roman" w:hAnsi="Times New Roman" w:cs="Times New Roman"/>
            <w:sz w:val="24"/>
            <w:szCs w:val="24"/>
            <w:lang w:val="en-CA"/>
          </w:rPr>
          <w:delText xml:space="preserve">present-day </w:delText>
        </w:r>
        <w:r w:rsidR="009C2C1E" w:rsidDel="002D42AF">
          <w:rPr>
            <w:rFonts w:ascii="Times New Roman" w:hAnsi="Times New Roman" w:cs="Times New Roman"/>
            <w:sz w:val="24"/>
            <w:szCs w:val="24"/>
            <w:lang w:val="en-CA"/>
          </w:rPr>
          <w:delText xml:space="preserve">distribution of corals against SST and pH, as well as the fact that </w:delText>
        </w:r>
        <w:r w:rsidR="006930F7" w:rsidDel="002D42AF">
          <w:rPr>
            <w:rFonts w:ascii="Times New Roman" w:hAnsi="Times New Roman" w:cs="Times New Roman"/>
            <w:sz w:val="24"/>
            <w:szCs w:val="24"/>
            <w:lang w:val="en-CA"/>
          </w:rPr>
          <w:delText>w</w:delText>
        </w:r>
      </w:del>
      <w:ins w:id="1735" w:author="Derek Tittensor" w:date="2022-03-23T23:39:00Z">
        <w:r w:rsidR="002D42AF">
          <w:rPr>
            <w:rFonts w:ascii="Times New Roman" w:hAnsi="Times New Roman" w:cs="Times New Roman"/>
            <w:sz w:val="24"/>
            <w:szCs w:val="24"/>
            <w:lang w:val="en-CA"/>
          </w:rPr>
          <w:t>w</w:t>
        </w:r>
      </w:ins>
      <w:r w:rsidR="006930F7">
        <w:rPr>
          <w:rFonts w:ascii="Times New Roman" w:hAnsi="Times New Roman" w:cs="Times New Roman"/>
          <w:sz w:val="24"/>
          <w:szCs w:val="24"/>
          <w:lang w:val="en-CA"/>
        </w:rPr>
        <w:t>e</w:t>
      </w:r>
      <w:r w:rsidR="009C2C1E">
        <w:rPr>
          <w:rFonts w:ascii="Times New Roman" w:hAnsi="Times New Roman" w:cs="Times New Roman"/>
          <w:sz w:val="24"/>
          <w:szCs w:val="24"/>
          <w:lang w:val="en-CA"/>
        </w:rPr>
        <w:t xml:space="preserve"> a</w:t>
      </w:r>
      <w:r w:rsidR="006930F7">
        <w:rPr>
          <w:rFonts w:ascii="Times New Roman" w:hAnsi="Times New Roman" w:cs="Times New Roman"/>
          <w:sz w:val="24"/>
          <w:szCs w:val="24"/>
          <w:lang w:val="en-CA"/>
        </w:rPr>
        <w:t>re</w:t>
      </w:r>
      <w:r w:rsidR="009C2C1E">
        <w:rPr>
          <w:rFonts w:ascii="Times New Roman" w:hAnsi="Times New Roman" w:cs="Times New Roman"/>
          <w:sz w:val="24"/>
          <w:szCs w:val="24"/>
          <w:lang w:val="en-CA"/>
        </w:rPr>
        <w:t xml:space="preserve"> using mean SST values rather than maxim</w:t>
      </w:r>
      <w:ins w:id="1736" w:author="Derek Tittensor" w:date="2022-03-23T23:39:00Z">
        <w:r w:rsidR="002D42AF">
          <w:rPr>
            <w:rFonts w:ascii="Times New Roman" w:hAnsi="Times New Roman" w:cs="Times New Roman"/>
            <w:sz w:val="24"/>
            <w:szCs w:val="24"/>
            <w:lang w:val="en-CA"/>
          </w:rPr>
          <w:t>a</w:t>
        </w:r>
      </w:ins>
      <w:del w:id="1737" w:author="Derek Tittensor" w:date="2022-03-23T23:39:00Z">
        <w:r w:rsidR="009C2C1E" w:rsidDel="002D42AF">
          <w:rPr>
            <w:rFonts w:ascii="Times New Roman" w:hAnsi="Times New Roman" w:cs="Times New Roman"/>
            <w:sz w:val="24"/>
            <w:szCs w:val="24"/>
            <w:lang w:val="en-CA"/>
          </w:rPr>
          <w:delText>um</w:delText>
        </w:r>
      </w:del>
      <w:r w:rsidR="009C2C1E">
        <w:rPr>
          <w:rFonts w:ascii="Times New Roman" w:hAnsi="Times New Roman" w:cs="Times New Roman"/>
          <w:sz w:val="24"/>
          <w:szCs w:val="24"/>
          <w:lang w:val="en-CA"/>
        </w:rPr>
        <w:t>, suggest</w:t>
      </w:r>
      <w:r w:rsidR="00F64747">
        <w:rPr>
          <w:rFonts w:ascii="Times New Roman" w:hAnsi="Times New Roman" w:cs="Times New Roman"/>
          <w:sz w:val="24"/>
          <w:szCs w:val="24"/>
          <w:lang w:val="en-CA"/>
        </w:rPr>
        <w:t>s</w:t>
      </w:r>
      <w:r w:rsidR="009C2C1E">
        <w:rPr>
          <w:rFonts w:ascii="Times New Roman" w:hAnsi="Times New Roman" w:cs="Times New Roman"/>
          <w:sz w:val="24"/>
          <w:szCs w:val="24"/>
          <w:lang w:val="en-CA"/>
        </w:rPr>
        <w:t xml:space="preserve"> that these are reasonable first-order assumptions to make. </w:t>
      </w:r>
    </w:p>
    <w:p w14:paraId="3D8390CD" w14:textId="77777777" w:rsidR="002D42AF" w:rsidRDefault="002D42AF" w:rsidP="00F712BE">
      <w:pPr>
        <w:pStyle w:val="CommentText"/>
        <w:spacing w:line="480" w:lineRule="auto"/>
        <w:ind w:firstLine="720"/>
        <w:jc w:val="both"/>
        <w:rPr>
          <w:ins w:id="1738" w:author="Derek Tittensor" w:date="2022-03-23T23:39:00Z"/>
          <w:rFonts w:ascii="Times New Roman" w:hAnsi="Times New Roman" w:cs="Times New Roman"/>
          <w:sz w:val="24"/>
          <w:szCs w:val="24"/>
          <w:lang w:val="en-CA"/>
        </w:rPr>
      </w:pPr>
    </w:p>
    <w:p w14:paraId="7385A5ED" w14:textId="322A3897" w:rsidR="00F712BE" w:rsidRPr="00767248" w:rsidDel="00C00A17" w:rsidRDefault="00BC0637" w:rsidP="00C00A17">
      <w:pPr>
        <w:rPr>
          <w:del w:id="1739" w:author="Emma Bradshaw" w:date="2022-03-07T12:31:00Z"/>
        </w:rPr>
      </w:pPr>
      <w:commentRangeStart w:id="1740"/>
      <w:del w:id="1741" w:author="Emma Bradshaw" w:date="2022-03-07T12:31:00Z">
        <w:r w:rsidRPr="00767248" w:rsidDel="00DA3611">
          <w:delText>I</w:delText>
        </w:r>
        <w:r w:rsidR="00F712BE" w:rsidRPr="00767248" w:rsidDel="00DA3611">
          <w:delText xml:space="preserve">t is also important </w:delText>
        </w:r>
        <w:commentRangeEnd w:id="1740"/>
        <w:r w:rsidR="002634AE" w:rsidDel="00DA3611">
          <w:rPr>
            <w:rStyle w:val="CommentReference"/>
          </w:rPr>
          <w:commentReference w:id="1740"/>
        </w:r>
        <w:r w:rsidR="00F712BE" w:rsidRPr="00767248" w:rsidDel="00DA3611">
          <w:delText xml:space="preserve">to note that this study only employed the use of one ESM, IPSL-CM6A-LR, and one RCP, RCP8.5. Results obtained from this study represent the upper end of SST and surface ocean pH values </w:delText>
        </w:r>
        <w:r w:rsidR="006F69F3" w:rsidRPr="00767248" w:rsidDel="00DA3611">
          <w:delText xml:space="preserve">under a high-emissions </w:delText>
        </w:r>
        <w:r w:rsidR="00F712BE" w:rsidRPr="00767248" w:rsidDel="00DA3611">
          <w:delText>CO</w:delText>
        </w:r>
        <w:r w:rsidR="00F712BE" w:rsidRPr="00767248" w:rsidDel="00DA3611">
          <w:rPr>
            <w:vertAlign w:val="subscript"/>
          </w:rPr>
          <w:delText>2</w:delText>
        </w:r>
        <w:r w:rsidR="00F712BE" w:rsidRPr="00767248" w:rsidDel="00DA3611">
          <w:delText xml:space="preserve"> emissions pathway (RCP 8.5</w:delText>
        </w:r>
        <w:r w:rsidR="00760AA2" w:rsidRPr="00767248" w:rsidDel="00DA3611">
          <w:delText>) (Bryndym-Buchholz et al. 2019)</w:delText>
        </w:r>
        <w:r w:rsidR="00DC46A1" w:rsidRPr="00767248" w:rsidDel="00DA3611">
          <w:delText xml:space="preserve">. </w:delText>
        </w:r>
        <w:r w:rsidR="00F712BE" w:rsidRPr="00767248" w:rsidDel="00DA3611">
          <w:delText xml:space="preserve">However, </w:delText>
        </w:r>
        <w:r w:rsidR="00206FB1" w:rsidRPr="00767248" w:rsidDel="00DA3611">
          <w:delText xml:space="preserve">using </w:delText>
        </w:r>
        <w:r w:rsidR="00F712BE" w:rsidRPr="00767248" w:rsidDel="00DA3611">
          <w:delText>another RCP, such as the</w:delText>
        </w:r>
        <w:r w:rsidR="003B6C74" w:rsidRPr="00767248" w:rsidDel="00DA3611">
          <w:delText xml:space="preserve"> high-mitigation</w:delText>
        </w:r>
        <w:r w:rsidR="00F712BE" w:rsidRPr="00767248" w:rsidDel="00DA3611">
          <w:delText xml:space="preserve"> RCP 2.6 for instance, would </w:delText>
        </w:r>
        <w:r w:rsidR="00B219AB" w:rsidRPr="00767248" w:rsidDel="00DA3611">
          <w:delText>change the results</w:delText>
        </w:r>
        <w:r w:rsidR="00F712BE" w:rsidRPr="00767248" w:rsidDel="00DA3611">
          <w:delText xml:space="preserve">. </w:delText>
        </w:r>
        <w:r w:rsidR="00936894" w:rsidRPr="00767248" w:rsidDel="00DA3611">
          <w:delText>Nonetheless, present trajectories of GHG emissions map more closely to RCP8.5 than 2.6</w:delText>
        </w:r>
        <w:r w:rsidR="001E6B4A" w:rsidRPr="00767248" w:rsidDel="00DA3611">
          <w:delText xml:space="preserve"> (</w:delText>
        </w:r>
        <w:r w:rsidR="003307F0" w:rsidRPr="00767248" w:rsidDel="00DA3611">
          <w:delText xml:space="preserve">Schwalm et al. </w:delText>
        </w:r>
        <w:r w:rsidR="008E1593" w:rsidRPr="00767248" w:rsidDel="00DA3611">
          <w:delText>2020</w:delText>
        </w:r>
        <w:r w:rsidR="001E6B4A" w:rsidRPr="00767248" w:rsidDel="00DA3611">
          <w:delText>).</w:delText>
        </w:r>
        <w:r w:rsidR="00936894" w:rsidRPr="00767248" w:rsidDel="00DA3611">
          <w:delText xml:space="preserve"> </w:delText>
        </w:r>
        <w:r w:rsidR="00B0075D" w:rsidRPr="00767248" w:rsidDel="00DA3611">
          <w:delText xml:space="preserve">It is also possible that the results produced using another ESM, such as CESM of GFDL for instance, would have given slightly different results (Séférian et al. 2020). </w:delText>
        </w:r>
        <w:r w:rsidR="00EB59C9" w:rsidRPr="00767248" w:rsidDel="00DA3611">
          <w:delText>However</w:delText>
        </w:r>
        <w:r w:rsidR="00F712BE" w:rsidRPr="00767248" w:rsidDel="00DA3611">
          <w:delText xml:space="preserve">, ESMs under CMIP6 have greatly improved from those used in Phase 5 of the Coupled Model Intercomparison Project, </w:delText>
        </w:r>
        <w:r w:rsidR="00E6092F" w:rsidRPr="00767248" w:rsidDel="00DA3611">
          <w:delText xml:space="preserve">better capturing </w:delText>
        </w:r>
        <w:r w:rsidR="00F712BE" w:rsidRPr="00767248" w:rsidDel="00DA3611">
          <w:delText xml:space="preserve">many properties of marine biogeochemistry (Séférian et al. 2020). </w:delText>
        </w:r>
      </w:del>
    </w:p>
    <w:p w14:paraId="20DAE37C" w14:textId="77777777" w:rsidR="00C00A17" w:rsidRPr="00767248" w:rsidRDefault="00C00A17" w:rsidP="00C831F6">
      <w:pPr>
        <w:pStyle w:val="CommentText"/>
        <w:spacing w:line="480" w:lineRule="auto"/>
        <w:ind w:firstLine="720"/>
        <w:jc w:val="both"/>
        <w:rPr>
          <w:ins w:id="1742" w:author="Emma Bradshaw" w:date="2022-03-07T14:24:00Z"/>
          <w:lang w:val="en-CA"/>
          <w:rPrChange w:id="1743" w:author="Emma Bradshaw" w:date="2022-03-11T14:00:00Z">
            <w:rPr>
              <w:ins w:id="1744" w:author="Emma Bradshaw" w:date="2022-03-07T14:24:00Z"/>
            </w:rPr>
          </w:rPrChange>
        </w:rPr>
      </w:pPr>
    </w:p>
    <w:p w14:paraId="693B6902" w14:textId="434F9FFC" w:rsidR="00F712BE" w:rsidRDefault="00F712BE" w:rsidP="00971FD5">
      <w:pPr>
        <w:pStyle w:val="Heading2"/>
        <w:rPr>
          <w:rFonts w:ascii="Times New Roman" w:hAnsi="Times New Roman" w:cs="Times New Roman"/>
          <w:i/>
          <w:iCs/>
          <w:color w:val="auto"/>
          <w:sz w:val="24"/>
          <w:szCs w:val="24"/>
        </w:rPr>
      </w:pPr>
      <w:bookmarkStart w:id="1745" w:name="_Toc68797692"/>
      <w:r w:rsidRPr="001D7170">
        <w:rPr>
          <w:rFonts w:ascii="Times New Roman" w:hAnsi="Times New Roman" w:cs="Times New Roman"/>
          <w:i/>
          <w:iCs/>
          <w:color w:val="auto"/>
          <w:sz w:val="24"/>
          <w:szCs w:val="24"/>
        </w:rPr>
        <w:t>Data limitations</w:t>
      </w:r>
      <w:bookmarkEnd w:id="1745"/>
    </w:p>
    <w:p w14:paraId="60B96B53" w14:textId="77777777" w:rsidR="00AE5940" w:rsidRPr="00BB191D" w:rsidRDefault="00AE5940" w:rsidP="001D7170"/>
    <w:p w14:paraId="3B778922" w14:textId="5E5CEF89" w:rsidR="00F712BE" w:rsidRPr="001026A9" w:rsidRDefault="00F712BE" w:rsidP="001D7170">
      <w:pPr>
        <w:pStyle w:val="CommentText"/>
        <w:spacing w:line="480" w:lineRule="auto"/>
        <w:jc w:val="both"/>
        <w:rPr>
          <w:lang w:val="en-CA"/>
          <w:rPrChange w:id="1746" w:author="Emma Bradshaw" w:date="2022-02-28T14:49:00Z">
            <w:rPr/>
          </w:rPrChange>
        </w:rPr>
      </w:pPr>
      <w:r>
        <w:rPr>
          <w:rFonts w:ascii="Times New Roman" w:hAnsi="Times New Roman" w:cs="Times New Roman"/>
          <w:sz w:val="24"/>
          <w:szCs w:val="24"/>
          <w:lang w:val="en-CA"/>
        </w:rPr>
        <w:tab/>
        <w:t xml:space="preserve">As previously </w:t>
      </w:r>
      <w:del w:id="1747" w:author="Derek Tittensor" w:date="2022-03-23T23:39:00Z">
        <w:r w:rsidDel="002D42AF">
          <w:rPr>
            <w:rFonts w:ascii="Times New Roman" w:hAnsi="Times New Roman" w:cs="Times New Roman"/>
            <w:sz w:val="24"/>
            <w:szCs w:val="24"/>
            <w:lang w:val="en-CA"/>
          </w:rPr>
          <w:delText>mentioned</w:delText>
        </w:r>
      </w:del>
      <w:ins w:id="1748" w:author="Derek Tittensor" w:date="2022-03-23T23:39:00Z">
        <w:r w:rsidR="002D42AF">
          <w:rPr>
            <w:rFonts w:ascii="Times New Roman" w:hAnsi="Times New Roman" w:cs="Times New Roman"/>
            <w:sz w:val="24"/>
            <w:szCs w:val="24"/>
            <w:lang w:val="en-CA"/>
          </w:rPr>
          <w:t>indicated</w:t>
        </w:r>
      </w:ins>
      <w:r>
        <w:rPr>
          <w:rFonts w:ascii="Times New Roman" w:hAnsi="Times New Roman" w:cs="Times New Roman"/>
          <w:sz w:val="24"/>
          <w:szCs w:val="24"/>
          <w:lang w:val="en-CA"/>
        </w:rPr>
        <w:t xml:space="preserve">, both the point data for the current global distribution of MPAs </w:t>
      </w:r>
      <w:r w:rsidRPr="00CF22A4">
        <w:rPr>
          <w:rFonts w:ascii="Times New Roman" w:hAnsi="Times New Roman" w:cs="Times New Roman"/>
          <w:sz w:val="24"/>
          <w:szCs w:val="24"/>
          <w:lang w:val="en-CA"/>
        </w:rPr>
        <w:t>(</w:t>
      </w:r>
      <w:r w:rsidRPr="001D7170">
        <w:rPr>
          <w:rFonts w:ascii="Times New Roman" w:hAnsi="Times New Roman" w:cs="Times New Roman"/>
          <w:sz w:val="24"/>
          <w:szCs w:val="24"/>
          <w:lang w:val="en-CA"/>
        </w:rPr>
        <w:t>UNEP</w:t>
      </w:r>
      <w:r>
        <w:rPr>
          <w:rFonts w:ascii="Times New Roman" w:hAnsi="Times New Roman" w:cs="Times New Roman"/>
          <w:sz w:val="24"/>
          <w:szCs w:val="24"/>
          <w:lang w:val="en-CA"/>
        </w:rPr>
        <w:t xml:space="preserve">-WCMC and IUCN 2021) </w:t>
      </w:r>
      <w:r w:rsidRPr="00CF22A4">
        <w:rPr>
          <w:rFonts w:ascii="Times New Roman" w:hAnsi="Times New Roman" w:cs="Times New Roman"/>
          <w:sz w:val="24"/>
          <w:szCs w:val="24"/>
          <w:lang w:val="en-CA"/>
        </w:rPr>
        <w:t xml:space="preserve">and reefs </w:t>
      </w:r>
      <w:r>
        <w:rPr>
          <w:rFonts w:ascii="Times New Roman" w:hAnsi="Times New Roman" w:cs="Times New Roman"/>
          <w:sz w:val="24"/>
          <w:szCs w:val="24"/>
          <w:lang w:val="en-CA"/>
        </w:rPr>
        <w:t>(</w:t>
      </w:r>
      <w:r w:rsidRPr="002B513A">
        <w:rPr>
          <w:rFonts w:ascii="Times New Roman" w:hAnsi="Times New Roman" w:cs="Times New Roman"/>
          <w:sz w:val="24"/>
          <w:szCs w:val="24"/>
          <w:lang w:val="en-CA"/>
        </w:rPr>
        <w:t xml:space="preserve">UNEP-WCMC </w:t>
      </w:r>
      <w:r w:rsidR="009312F6">
        <w:rPr>
          <w:rFonts w:ascii="Times New Roman" w:hAnsi="Times New Roman" w:cs="Times New Roman"/>
          <w:sz w:val="24"/>
          <w:szCs w:val="24"/>
          <w:lang w:val="en-CA"/>
        </w:rPr>
        <w:t xml:space="preserve">et al. </w:t>
      </w:r>
      <w:r w:rsidRPr="002B513A">
        <w:rPr>
          <w:rFonts w:ascii="Times New Roman" w:hAnsi="Times New Roman" w:cs="Times New Roman"/>
          <w:sz w:val="24"/>
          <w:szCs w:val="24"/>
          <w:lang w:val="en-CA"/>
        </w:rPr>
        <w:t>20</w:t>
      </w:r>
      <w:r w:rsidR="00332E0A">
        <w:rPr>
          <w:rFonts w:ascii="Times New Roman" w:hAnsi="Times New Roman" w:cs="Times New Roman"/>
          <w:sz w:val="24"/>
          <w:szCs w:val="24"/>
          <w:lang w:val="en-CA"/>
        </w:rPr>
        <w:t>21</w:t>
      </w:r>
      <w:r>
        <w:rPr>
          <w:rFonts w:ascii="Times New Roman" w:hAnsi="Times New Roman" w:cs="Times New Roman"/>
          <w:sz w:val="24"/>
          <w:szCs w:val="24"/>
          <w:lang w:val="en-CA"/>
        </w:rPr>
        <w:t>) w</w:t>
      </w:r>
      <w:r w:rsidR="004D00E2">
        <w:rPr>
          <w:rFonts w:ascii="Times New Roman" w:hAnsi="Times New Roman" w:cs="Times New Roman"/>
          <w:sz w:val="24"/>
          <w:szCs w:val="24"/>
          <w:lang w:val="en-CA"/>
        </w:rPr>
        <w:t>ere</w:t>
      </w:r>
      <w:r>
        <w:rPr>
          <w:rFonts w:ascii="Times New Roman" w:hAnsi="Times New Roman" w:cs="Times New Roman"/>
          <w:sz w:val="24"/>
          <w:szCs w:val="24"/>
          <w:lang w:val="en-CA"/>
        </w:rPr>
        <w:t xml:space="preserve"> excluded from the analysis as </w:t>
      </w:r>
      <w:r w:rsidR="00EC1545">
        <w:rPr>
          <w:rFonts w:ascii="Times New Roman" w:hAnsi="Times New Roman" w:cs="Times New Roman"/>
          <w:sz w:val="24"/>
          <w:szCs w:val="24"/>
          <w:lang w:val="en-CA"/>
        </w:rPr>
        <w:t xml:space="preserve">they </w:t>
      </w:r>
      <w:r>
        <w:rPr>
          <w:rFonts w:ascii="Times New Roman" w:hAnsi="Times New Roman" w:cs="Times New Roman"/>
          <w:sz w:val="24"/>
          <w:szCs w:val="24"/>
          <w:lang w:val="en-CA"/>
        </w:rPr>
        <w:t xml:space="preserve">did not specify </w:t>
      </w:r>
      <w:del w:id="1749" w:author="Derek Tittensor" w:date="2022-03-23T23:39:00Z">
        <w:r w:rsidDel="002D42AF">
          <w:rPr>
            <w:rFonts w:ascii="Times New Roman" w:hAnsi="Times New Roman" w:cs="Times New Roman"/>
            <w:sz w:val="24"/>
            <w:szCs w:val="24"/>
            <w:lang w:val="en-CA"/>
          </w:rPr>
          <w:delText xml:space="preserve">the </w:delText>
        </w:r>
      </w:del>
      <w:r>
        <w:rPr>
          <w:rFonts w:ascii="Times New Roman" w:hAnsi="Times New Roman" w:cs="Times New Roman"/>
          <w:sz w:val="24"/>
          <w:szCs w:val="24"/>
          <w:lang w:val="en-CA"/>
        </w:rPr>
        <w:t xml:space="preserve">area nor extent. </w:t>
      </w:r>
      <w:r w:rsidR="00712D66">
        <w:rPr>
          <w:rFonts w:ascii="Times New Roman" w:hAnsi="Times New Roman" w:cs="Times New Roman"/>
          <w:sz w:val="24"/>
          <w:szCs w:val="24"/>
          <w:lang w:val="en-CA"/>
        </w:rPr>
        <w:t xml:space="preserve">However, this </w:t>
      </w:r>
      <w:del w:id="1750" w:author="Derek Tittensor" w:date="2022-03-23T23:39:00Z">
        <w:r w:rsidR="00712D66" w:rsidDel="002D42AF">
          <w:rPr>
            <w:rFonts w:ascii="Times New Roman" w:hAnsi="Times New Roman" w:cs="Times New Roman"/>
            <w:sz w:val="24"/>
            <w:szCs w:val="24"/>
            <w:lang w:val="en-CA"/>
          </w:rPr>
          <w:delText xml:space="preserve">is </w:delText>
        </w:r>
      </w:del>
      <w:ins w:id="1751" w:author="Derek Tittensor" w:date="2022-03-23T23:39:00Z">
        <w:r w:rsidR="002D42AF">
          <w:rPr>
            <w:rFonts w:ascii="Times New Roman" w:hAnsi="Times New Roman" w:cs="Times New Roman"/>
            <w:sz w:val="24"/>
            <w:szCs w:val="24"/>
            <w:lang w:val="en-CA"/>
          </w:rPr>
          <w:t>represented</w:t>
        </w:r>
        <w:r w:rsidR="002D42AF">
          <w:rPr>
            <w:rFonts w:ascii="Times New Roman" w:hAnsi="Times New Roman" w:cs="Times New Roman"/>
            <w:sz w:val="24"/>
            <w:szCs w:val="24"/>
            <w:lang w:val="en-CA"/>
          </w:rPr>
          <w:t xml:space="preserve"> </w:t>
        </w:r>
      </w:ins>
      <w:r w:rsidR="00712D66">
        <w:rPr>
          <w:rFonts w:ascii="Times New Roman" w:hAnsi="Times New Roman" w:cs="Times New Roman"/>
          <w:sz w:val="24"/>
          <w:szCs w:val="24"/>
          <w:lang w:val="en-CA"/>
        </w:rPr>
        <w:t xml:space="preserve">a relatively small fraction of </w:t>
      </w:r>
      <w:r w:rsidR="00712D66" w:rsidRPr="00176D05">
        <w:rPr>
          <w:rFonts w:ascii="Times New Roman" w:hAnsi="Times New Roman" w:cs="Times New Roman"/>
          <w:sz w:val="24"/>
          <w:szCs w:val="24"/>
          <w:lang w:val="en-CA"/>
        </w:rPr>
        <w:t xml:space="preserve">reefs </w:t>
      </w:r>
      <w:commentRangeStart w:id="1752"/>
      <w:r w:rsidR="00712D66" w:rsidRPr="00745AD7">
        <w:rPr>
          <w:rFonts w:ascii="Times New Roman" w:hAnsi="Times New Roman" w:cs="Times New Roman"/>
          <w:sz w:val="24"/>
          <w:szCs w:val="24"/>
          <w:highlight w:val="cyan"/>
          <w:lang w:val="en-CA"/>
          <w:rPrChange w:id="1753" w:author="Emma Bradshaw" w:date="2022-03-09T13:40:00Z">
            <w:rPr>
              <w:rFonts w:ascii="Times New Roman" w:hAnsi="Times New Roman" w:cs="Times New Roman"/>
              <w:sz w:val="24"/>
              <w:szCs w:val="24"/>
              <w:lang w:val="en-CA"/>
            </w:rPr>
          </w:rPrChange>
        </w:rPr>
        <w:t>(</w:t>
      </w:r>
      <w:r w:rsidR="000F2CC8" w:rsidRPr="00745AD7">
        <w:rPr>
          <w:rFonts w:ascii="Times New Roman" w:hAnsi="Times New Roman" w:cs="Times New Roman"/>
          <w:sz w:val="24"/>
          <w:szCs w:val="24"/>
          <w:highlight w:val="cyan"/>
          <w:lang w:val="en-CA"/>
          <w:rPrChange w:id="1754" w:author="Emma Bradshaw" w:date="2022-03-09T13:40:00Z">
            <w:rPr>
              <w:rFonts w:ascii="Times New Roman" w:hAnsi="Times New Roman" w:cs="Times New Roman"/>
              <w:sz w:val="24"/>
              <w:szCs w:val="24"/>
              <w:lang w:val="en-CA"/>
            </w:rPr>
          </w:rPrChange>
        </w:rPr>
        <w:t>5.01</w:t>
      </w:r>
      <w:r w:rsidR="00712D66" w:rsidRPr="00745AD7">
        <w:rPr>
          <w:rFonts w:ascii="Times New Roman" w:hAnsi="Times New Roman" w:cs="Times New Roman"/>
          <w:sz w:val="24"/>
          <w:szCs w:val="24"/>
          <w:highlight w:val="cyan"/>
          <w:lang w:val="en-CA"/>
          <w:rPrChange w:id="1755" w:author="Emma Bradshaw" w:date="2022-03-09T13:40:00Z">
            <w:rPr>
              <w:rFonts w:ascii="Times New Roman" w:hAnsi="Times New Roman" w:cs="Times New Roman"/>
              <w:sz w:val="24"/>
              <w:szCs w:val="24"/>
              <w:lang w:val="en-CA"/>
            </w:rPr>
          </w:rPrChange>
        </w:rPr>
        <w:t>%) and MPAs (</w:t>
      </w:r>
      <w:r w:rsidR="000F2CC8" w:rsidRPr="00745AD7">
        <w:rPr>
          <w:rFonts w:ascii="Times New Roman" w:hAnsi="Times New Roman" w:cs="Times New Roman"/>
          <w:sz w:val="24"/>
          <w:szCs w:val="24"/>
          <w:highlight w:val="cyan"/>
          <w:lang w:val="en-CA"/>
          <w:rPrChange w:id="1756" w:author="Emma Bradshaw" w:date="2022-03-09T13:40:00Z">
            <w:rPr>
              <w:rFonts w:ascii="Times New Roman" w:hAnsi="Times New Roman" w:cs="Times New Roman"/>
              <w:sz w:val="24"/>
              <w:szCs w:val="24"/>
              <w:lang w:val="en-CA"/>
            </w:rPr>
          </w:rPrChange>
        </w:rPr>
        <w:t>8.62</w:t>
      </w:r>
      <w:r w:rsidR="00712D66" w:rsidRPr="00745AD7">
        <w:rPr>
          <w:rFonts w:ascii="Times New Roman" w:hAnsi="Times New Roman" w:cs="Times New Roman"/>
          <w:sz w:val="24"/>
          <w:szCs w:val="24"/>
          <w:highlight w:val="cyan"/>
          <w:lang w:val="en-CA"/>
          <w:rPrChange w:id="1757" w:author="Emma Bradshaw" w:date="2022-03-09T13:40:00Z">
            <w:rPr>
              <w:rFonts w:ascii="Times New Roman" w:hAnsi="Times New Roman" w:cs="Times New Roman"/>
              <w:sz w:val="24"/>
              <w:szCs w:val="24"/>
              <w:lang w:val="en-CA"/>
            </w:rPr>
          </w:rPrChange>
        </w:rPr>
        <w:t>%),</w:t>
      </w:r>
      <w:r w:rsidR="00712D66" w:rsidRPr="00176D05">
        <w:rPr>
          <w:rFonts w:ascii="Times New Roman" w:hAnsi="Times New Roman" w:cs="Times New Roman"/>
          <w:sz w:val="24"/>
          <w:szCs w:val="24"/>
          <w:lang w:val="en-CA"/>
        </w:rPr>
        <w:t xml:space="preserve"> </w:t>
      </w:r>
      <w:commentRangeEnd w:id="1752"/>
      <w:r w:rsidR="00745AD7">
        <w:rPr>
          <w:rStyle w:val="CommentReference"/>
        </w:rPr>
        <w:commentReference w:id="1752"/>
      </w:r>
      <w:r w:rsidR="00712D66" w:rsidRPr="00176D05">
        <w:rPr>
          <w:rFonts w:ascii="Times New Roman" w:hAnsi="Times New Roman" w:cs="Times New Roman"/>
          <w:sz w:val="24"/>
          <w:szCs w:val="24"/>
          <w:lang w:val="en-CA"/>
        </w:rPr>
        <w:t>and</w:t>
      </w:r>
      <w:r w:rsidR="00712D66">
        <w:rPr>
          <w:rFonts w:ascii="Times New Roman" w:hAnsi="Times New Roman" w:cs="Times New Roman"/>
          <w:sz w:val="24"/>
          <w:szCs w:val="24"/>
          <w:lang w:val="en-CA"/>
        </w:rPr>
        <w:t xml:space="preserve"> </w:t>
      </w:r>
      <w:r w:rsidR="009F2145">
        <w:rPr>
          <w:rFonts w:ascii="Times New Roman" w:hAnsi="Times New Roman" w:cs="Times New Roman"/>
          <w:sz w:val="24"/>
          <w:szCs w:val="24"/>
          <w:lang w:val="en-CA"/>
        </w:rPr>
        <w:t>without</w:t>
      </w:r>
      <w:r w:rsidR="00712D66">
        <w:rPr>
          <w:rFonts w:ascii="Times New Roman" w:hAnsi="Times New Roman" w:cs="Times New Roman"/>
          <w:sz w:val="24"/>
          <w:szCs w:val="24"/>
          <w:lang w:val="en-CA"/>
        </w:rPr>
        <w:t xml:space="preserve"> the area data it </w:t>
      </w:r>
      <w:del w:id="1758" w:author="Derek Tittensor" w:date="2022-03-23T23:39:00Z">
        <w:r w:rsidR="00712D66" w:rsidDel="002D42AF">
          <w:rPr>
            <w:rFonts w:ascii="Times New Roman" w:hAnsi="Times New Roman" w:cs="Times New Roman"/>
            <w:sz w:val="24"/>
            <w:szCs w:val="24"/>
            <w:lang w:val="en-CA"/>
          </w:rPr>
          <w:delText xml:space="preserve">is </w:delText>
        </w:r>
      </w:del>
      <w:ins w:id="1759" w:author="Derek Tittensor" w:date="2022-03-23T23:39:00Z">
        <w:r w:rsidR="002D42AF">
          <w:rPr>
            <w:rFonts w:ascii="Times New Roman" w:hAnsi="Times New Roman" w:cs="Times New Roman"/>
            <w:sz w:val="24"/>
            <w:szCs w:val="24"/>
            <w:lang w:val="en-CA"/>
          </w:rPr>
          <w:t>was</w:t>
        </w:r>
        <w:r w:rsidR="002D42AF">
          <w:rPr>
            <w:rFonts w:ascii="Times New Roman" w:hAnsi="Times New Roman" w:cs="Times New Roman"/>
            <w:sz w:val="24"/>
            <w:szCs w:val="24"/>
            <w:lang w:val="en-CA"/>
          </w:rPr>
          <w:t xml:space="preserve"> </w:t>
        </w:r>
      </w:ins>
      <w:r w:rsidR="00712D66">
        <w:rPr>
          <w:rFonts w:ascii="Times New Roman" w:hAnsi="Times New Roman" w:cs="Times New Roman"/>
          <w:sz w:val="24"/>
          <w:szCs w:val="24"/>
          <w:lang w:val="en-CA"/>
        </w:rPr>
        <w:t>impossible to include these in the analysis</w:t>
      </w:r>
      <w:r w:rsidR="00712D66" w:rsidRPr="001D7170">
        <w:rPr>
          <w:rFonts w:ascii="Times New Roman" w:hAnsi="Times New Roman" w:cs="Times New Roman"/>
          <w:sz w:val="24"/>
          <w:szCs w:val="24"/>
          <w:lang w:val="en-CA"/>
        </w:rPr>
        <w:t xml:space="preserve">. </w:t>
      </w:r>
      <w:r w:rsidR="008C6A5F">
        <w:rPr>
          <w:rFonts w:ascii="Times New Roman" w:hAnsi="Times New Roman" w:cs="Times New Roman"/>
          <w:sz w:val="24"/>
          <w:szCs w:val="24"/>
          <w:lang w:val="en-CA"/>
        </w:rPr>
        <w:t>Additionally, over</w:t>
      </w:r>
      <w:r w:rsidRPr="001D7170">
        <w:rPr>
          <w:rFonts w:ascii="Times New Roman" w:hAnsi="Times New Roman" w:cs="Times New Roman"/>
          <w:sz w:val="24"/>
          <w:szCs w:val="24"/>
          <w:lang w:val="en-CA"/>
        </w:rPr>
        <w:t xml:space="preserve"> 8485.33x10</w:t>
      </w:r>
      <w:r w:rsidRPr="001D7170">
        <w:rPr>
          <w:rFonts w:ascii="Times New Roman" w:hAnsi="Times New Roman" w:cs="Times New Roman"/>
          <w:sz w:val="24"/>
          <w:szCs w:val="24"/>
          <w:vertAlign w:val="superscript"/>
          <w:lang w:val="en-CA"/>
        </w:rPr>
        <w:t>3</w:t>
      </w:r>
      <w:r w:rsidRPr="001D7170">
        <w:rPr>
          <w:rFonts w:ascii="Times New Roman" w:hAnsi="Times New Roman" w:cs="Times New Roman"/>
          <w:sz w:val="24"/>
          <w:szCs w:val="24"/>
          <w:lang w:val="en-CA"/>
        </w:rPr>
        <w:t xml:space="preserve"> km</w:t>
      </w:r>
      <w:r w:rsidRPr="001D7170">
        <w:rPr>
          <w:rFonts w:ascii="Times New Roman" w:hAnsi="Times New Roman" w:cs="Times New Roman"/>
          <w:sz w:val="24"/>
          <w:szCs w:val="24"/>
          <w:vertAlign w:val="superscript"/>
          <w:lang w:val="en-CA"/>
        </w:rPr>
        <w:t>2</w:t>
      </w:r>
      <w:r w:rsidRPr="001D7170">
        <w:rPr>
          <w:rFonts w:ascii="Times New Roman" w:hAnsi="Times New Roman" w:cs="Times New Roman"/>
          <w:sz w:val="24"/>
          <w:szCs w:val="24"/>
          <w:lang w:val="en-CA"/>
        </w:rPr>
        <w:t xml:space="preserve"> of MPA area, or approximately </w:t>
      </w:r>
      <w:commentRangeStart w:id="1760"/>
      <w:commentRangeStart w:id="1761"/>
      <w:r w:rsidRPr="001D7170">
        <w:rPr>
          <w:rFonts w:ascii="Times New Roman" w:hAnsi="Times New Roman" w:cs="Times New Roman"/>
          <w:sz w:val="24"/>
          <w:szCs w:val="24"/>
          <w:lang w:val="en-CA"/>
        </w:rPr>
        <w:t>36%</w:t>
      </w:r>
      <w:commentRangeEnd w:id="1760"/>
      <w:r w:rsidR="002D42AF">
        <w:rPr>
          <w:rStyle w:val="CommentReference"/>
        </w:rPr>
        <w:commentReference w:id="1760"/>
      </w:r>
      <w:commentRangeEnd w:id="1761"/>
      <w:r w:rsidR="002D42AF">
        <w:rPr>
          <w:rStyle w:val="CommentReference"/>
        </w:rPr>
        <w:commentReference w:id="1761"/>
      </w:r>
      <w:r w:rsidRPr="001D7170">
        <w:rPr>
          <w:rFonts w:ascii="Times New Roman" w:hAnsi="Times New Roman" w:cs="Times New Roman"/>
          <w:sz w:val="24"/>
          <w:szCs w:val="24"/>
          <w:lang w:val="en-CA"/>
        </w:rPr>
        <w:t xml:space="preserve"> of total MPA area, was classified as not assigned, not applicable </w:t>
      </w:r>
      <w:r w:rsidR="00727E3D" w:rsidRPr="001D7170">
        <w:rPr>
          <w:rFonts w:ascii="Times New Roman" w:hAnsi="Times New Roman" w:cs="Times New Roman"/>
          <w:sz w:val="24"/>
          <w:szCs w:val="24"/>
          <w:lang w:val="en-CA"/>
        </w:rPr>
        <w:t>or</w:t>
      </w:r>
      <w:r w:rsidRPr="001D7170">
        <w:rPr>
          <w:rFonts w:ascii="Times New Roman" w:hAnsi="Times New Roman" w:cs="Times New Roman"/>
          <w:sz w:val="24"/>
          <w:szCs w:val="24"/>
          <w:lang w:val="en-CA"/>
        </w:rPr>
        <w:t xml:space="preserve"> not reported</w:t>
      </w:r>
      <w:r w:rsidR="008B102E" w:rsidRPr="001D7170">
        <w:rPr>
          <w:rFonts w:ascii="Times New Roman" w:hAnsi="Times New Roman" w:cs="Times New Roman"/>
          <w:sz w:val="24"/>
          <w:szCs w:val="24"/>
          <w:lang w:val="en-CA"/>
        </w:rPr>
        <w:t xml:space="preserve"> for the IUCN Protected Area category </w:t>
      </w:r>
      <w:r w:rsidRPr="001D7170">
        <w:rPr>
          <w:rFonts w:ascii="Times New Roman" w:hAnsi="Times New Roman" w:cs="Times New Roman"/>
          <w:sz w:val="24"/>
          <w:szCs w:val="24"/>
          <w:lang w:val="en-CA"/>
        </w:rPr>
        <w:t xml:space="preserve">by the data provider (UNEP-WCMC </w:t>
      </w:r>
      <w:r w:rsidR="006F588E" w:rsidRPr="001D7170">
        <w:rPr>
          <w:rFonts w:ascii="Times New Roman" w:hAnsi="Times New Roman" w:cs="Times New Roman"/>
          <w:sz w:val="24"/>
          <w:szCs w:val="24"/>
          <w:lang w:val="en-CA"/>
        </w:rPr>
        <w:t>2019</w:t>
      </w:r>
      <w:r w:rsidRPr="001D7170">
        <w:rPr>
          <w:rFonts w:ascii="Times New Roman" w:hAnsi="Times New Roman" w:cs="Times New Roman"/>
          <w:sz w:val="24"/>
          <w:szCs w:val="24"/>
          <w:lang w:val="en-CA"/>
        </w:rPr>
        <w:t xml:space="preserve">). Therefore, </w:t>
      </w:r>
      <w:ins w:id="1762" w:author="Emma Bradshaw" w:date="2022-03-02T14:28:00Z">
        <w:del w:id="1763" w:author="Derek Tittensor" w:date="2022-03-23T23:40:00Z">
          <w:r w:rsidR="00086AD1" w:rsidDel="002D42AF">
            <w:rPr>
              <w:rFonts w:ascii="Times New Roman" w:hAnsi="Times New Roman" w:cs="Times New Roman"/>
              <w:sz w:val="24"/>
              <w:szCs w:val="24"/>
              <w:lang w:val="en-CA"/>
            </w:rPr>
            <w:delText xml:space="preserve">that </w:delText>
          </w:r>
        </w:del>
      </w:ins>
      <w:del w:id="1764" w:author="Emma Bradshaw" w:date="2022-03-02T14:28:00Z">
        <w:r w:rsidRPr="001D7170" w:rsidDel="00086AD1">
          <w:rPr>
            <w:rFonts w:ascii="Times New Roman" w:hAnsi="Times New Roman" w:cs="Times New Roman"/>
            <w:sz w:val="24"/>
            <w:szCs w:val="24"/>
            <w:lang w:val="en-CA"/>
          </w:rPr>
          <w:delText xml:space="preserve">there is the potential for </w:delText>
        </w:r>
      </w:del>
      <w:r w:rsidRPr="001D7170">
        <w:rPr>
          <w:rFonts w:ascii="Times New Roman" w:hAnsi="Times New Roman" w:cs="Times New Roman"/>
          <w:sz w:val="24"/>
          <w:szCs w:val="24"/>
          <w:lang w:val="en-CA"/>
        </w:rPr>
        <w:t>more reefs</w:t>
      </w:r>
      <w:ins w:id="1765" w:author="Emma Bradshaw" w:date="2022-03-02T14:28:00Z">
        <w:r w:rsidR="00086AD1">
          <w:rPr>
            <w:rFonts w:ascii="Times New Roman" w:hAnsi="Times New Roman" w:cs="Times New Roman"/>
            <w:sz w:val="24"/>
            <w:szCs w:val="24"/>
            <w:lang w:val="en-CA"/>
          </w:rPr>
          <w:t xml:space="preserve"> than those </w:t>
        </w:r>
      </w:ins>
      <w:ins w:id="1766" w:author="Emma Bradshaw" w:date="2022-03-02T14:29:00Z">
        <w:r w:rsidR="00E535F6">
          <w:rPr>
            <w:rFonts w:ascii="Times New Roman" w:hAnsi="Times New Roman" w:cs="Times New Roman"/>
            <w:sz w:val="24"/>
            <w:szCs w:val="24"/>
            <w:lang w:val="en-CA"/>
          </w:rPr>
          <w:t xml:space="preserve">used for our analysis </w:t>
        </w:r>
      </w:ins>
      <w:del w:id="1767" w:author="Emma Bradshaw" w:date="2022-03-02T14:29:00Z">
        <w:r w:rsidRPr="001D7170" w:rsidDel="00E535F6">
          <w:rPr>
            <w:rFonts w:ascii="Times New Roman" w:hAnsi="Times New Roman" w:cs="Times New Roman"/>
            <w:sz w:val="24"/>
            <w:szCs w:val="24"/>
            <w:lang w:val="en-CA"/>
          </w:rPr>
          <w:delText xml:space="preserve"> </w:delText>
        </w:r>
      </w:del>
      <w:ins w:id="1768" w:author="Emma Bradshaw" w:date="2022-03-02T14:28:00Z">
        <w:r w:rsidR="00086AD1">
          <w:rPr>
            <w:rFonts w:ascii="Times New Roman" w:hAnsi="Times New Roman" w:cs="Times New Roman"/>
            <w:sz w:val="24"/>
            <w:szCs w:val="24"/>
            <w:lang w:val="en-CA"/>
          </w:rPr>
          <w:t xml:space="preserve">are contained </w:t>
        </w:r>
      </w:ins>
      <w:del w:id="1769" w:author="Emma Bradshaw" w:date="2022-03-02T14:28:00Z">
        <w:r w:rsidRPr="001D7170" w:rsidDel="00086AD1">
          <w:rPr>
            <w:rFonts w:ascii="Times New Roman" w:hAnsi="Times New Roman" w:cs="Times New Roman"/>
            <w:sz w:val="24"/>
            <w:szCs w:val="24"/>
            <w:lang w:val="en-CA"/>
          </w:rPr>
          <w:delText xml:space="preserve">to be contained </w:delText>
        </w:r>
      </w:del>
      <w:r w:rsidRPr="001D7170">
        <w:rPr>
          <w:rFonts w:ascii="Times New Roman" w:hAnsi="Times New Roman" w:cs="Times New Roman"/>
          <w:sz w:val="24"/>
          <w:szCs w:val="24"/>
          <w:lang w:val="en-CA"/>
        </w:rPr>
        <w:t>within MPAs</w:t>
      </w:r>
      <w:del w:id="1770" w:author="Emma Bradshaw" w:date="2022-03-02T14:28:00Z">
        <w:r w:rsidR="005D249D" w:rsidRPr="001D7170" w:rsidDel="00086AD1">
          <w:rPr>
            <w:rFonts w:ascii="Times New Roman" w:hAnsi="Times New Roman" w:cs="Times New Roman"/>
            <w:sz w:val="24"/>
            <w:szCs w:val="24"/>
            <w:lang w:val="en-CA"/>
          </w:rPr>
          <w:delText xml:space="preserve"> of specific categories</w:delText>
        </w:r>
      </w:del>
      <w:r w:rsidRPr="001D7170">
        <w:rPr>
          <w:rFonts w:ascii="Times New Roman" w:hAnsi="Times New Roman" w:cs="Times New Roman"/>
          <w:sz w:val="24"/>
          <w:szCs w:val="24"/>
          <w:lang w:val="en-CA"/>
        </w:rPr>
        <w:t xml:space="preserve">, but </w:t>
      </w:r>
      <w:ins w:id="1771" w:author="Emma Bradshaw" w:date="2022-03-02T14:29:00Z">
        <w:r w:rsidR="00E3010B">
          <w:rPr>
            <w:rFonts w:ascii="Times New Roman" w:hAnsi="Times New Roman" w:cs="Times New Roman"/>
            <w:sz w:val="24"/>
            <w:szCs w:val="24"/>
            <w:lang w:val="en-CA"/>
          </w:rPr>
          <w:t xml:space="preserve">as they lacked an </w:t>
        </w:r>
      </w:ins>
      <w:del w:id="1772" w:author="Emma Bradshaw" w:date="2022-03-02T14:29:00Z">
        <w:r w:rsidRPr="001D7170" w:rsidDel="00E3010B">
          <w:rPr>
            <w:rFonts w:ascii="Times New Roman" w:hAnsi="Times New Roman" w:cs="Times New Roman"/>
            <w:sz w:val="24"/>
            <w:szCs w:val="24"/>
            <w:lang w:val="en-CA"/>
          </w:rPr>
          <w:delText xml:space="preserve">since the MPAs </w:delText>
        </w:r>
        <w:r w:rsidR="00880E44" w:rsidRPr="001D7170" w:rsidDel="00E3010B">
          <w:rPr>
            <w:rFonts w:ascii="Times New Roman" w:hAnsi="Times New Roman" w:cs="Times New Roman"/>
            <w:sz w:val="24"/>
            <w:szCs w:val="24"/>
            <w:lang w:val="en-CA"/>
          </w:rPr>
          <w:delText xml:space="preserve">were </w:delText>
        </w:r>
        <w:r w:rsidRPr="001D7170" w:rsidDel="00E3010B">
          <w:rPr>
            <w:rFonts w:ascii="Times New Roman" w:hAnsi="Times New Roman" w:cs="Times New Roman"/>
            <w:sz w:val="24"/>
            <w:szCs w:val="24"/>
            <w:lang w:val="en-CA"/>
          </w:rPr>
          <w:delText>not</w:delText>
        </w:r>
        <w:r w:rsidR="00880E44" w:rsidRPr="001D7170" w:rsidDel="00E3010B">
          <w:rPr>
            <w:rFonts w:ascii="Times New Roman" w:hAnsi="Times New Roman" w:cs="Times New Roman"/>
            <w:sz w:val="24"/>
            <w:szCs w:val="24"/>
            <w:lang w:val="en-CA"/>
          </w:rPr>
          <w:delText xml:space="preserve"> </w:delText>
        </w:r>
        <w:r w:rsidRPr="001D7170" w:rsidDel="00E3010B">
          <w:rPr>
            <w:rFonts w:ascii="Times New Roman" w:hAnsi="Times New Roman" w:cs="Times New Roman"/>
            <w:sz w:val="24"/>
            <w:szCs w:val="24"/>
            <w:lang w:val="en-CA"/>
          </w:rPr>
          <w:delText xml:space="preserve">assigned an </w:delText>
        </w:r>
      </w:del>
      <w:r w:rsidRPr="001D7170">
        <w:rPr>
          <w:rFonts w:ascii="Times New Roman" w:hAnsi="Times New Roman" w:cs="Times New Roman"/>
          <w:sz w:val="24"/>
          <w:szCs w:val="24"/>
          <w:lang w:val="en-CA"/>
        </w:rPr>
        <w:t>IUCN categor</w:t>
      </w:r>
      <w:ins w:id="1773" w:author="Derek Tittensor" w:date="2022-03-23T23:40:00Z">
        <w:r w:rsidR="002D42AF">
          <w:rPr>
            <w:rFonts w:ascii="Times New Roman" w:hAnsi="Times New Roman" w:cs="Times New Roman"/>
            <w:sz w:val="24"/>
            <w:szCs w:val="24"/>
            <w:lang w:val="en-CA"/>
          </w:rPr>
          <w:t>y</w:t>
        </w:r>
      </w:ins>
      <w:ins w:id="1774" w:author="Emma Bradshaw" w:date="2022-03-02T14:29:00Z">
        <w:del w:id="1775" w:author="Derek Tittensor" w:date="2022-03-23T23:40:00Z">
          <w:r w:rsidR="00E3010B" w:rsidDel="002D42AF">
            <w:rPr>
              <w:rFonts w:ascii="Times New Roman" w:hAnsi="Times New Roman" w:cs="Times New Roman"/>
              <w:sz w:val="24"/>
              <w:szCs w:val="24"/>
              <w:lang w:val="en-CA"/>
            </w:rPr>
            <w:delText>ies</w:delText>
          </w:r>
        </w:del>
        <w:r w:rsidR="00E3010B">
          <w:rPr>
            <w:rFonts w:ascii="Times New Roman" w:hAnsi="Times New Roman" w:cs="Times New Roman"/>
            <w:sz w:val="24"/>
            <w:szCs w:val="24"/>
            <w:lang w:val="en-CA"/>
          </w:rPr>
          <w:t xml:space="preserve"> classification</w:t>
        </w:r>
      </w:ins>
      <w:del w:id="1776" w:author="Emma Bradshaw" w:date="2022-03-02T14:29:00Z">
        <w:r w:rsidRPr="001D7170" w:rsidDel="00E3010B">
          <w:rPr>
            <w:rFonts w:ascii="Times New Roman" w:hAnsi="Times New Roman" w:cs="Times New Roman"/>
            <w:sz w:val="24"/>
            <w:szCs w:val="24"/>
            <w:lang w:val="en-CA"/>
          </w:rPr>
          <w:delText>y</w:delText>
        </w:r>
      </w:del>
      <w:r w:rsidRPr="001D7170">
        <w:rPr>
          <w:rFonts w:ascii="Times New Roman" w:hAnsi="Times New Roman" w:cs="Times New Roman"/>
          <w:sz w:val="24"/>
          <w:szCs w:val="24"/>
          <w:lang w:val="en-CA"/>
        </w:rPr>
        <w:t xml:space="preserve">, it </w:t>
      </w:r>
      <w:r w:rsidR="00BA68CD" w:rsidRPr="001D7170">
        <w:rPr>
          <w:rFonts w:ascii="Times New Roman" w:hAnsi="Times New Roman" w:cs="Times New Roman"/>
          <w:sz w:val="24"/>
          <w:szCs w:val="24"/>
          <w:lang w:val="en-CA"/>
        </w:rPr>
        <w:t xml:space="preserve">was not possible to </w:t>
      </w:r>
      <w:del w:id="1777" w:author="Derek Tittensor" w:date="2022-03-23T23:40:00Z">
        <w:r w:rsidR="00BA68CD" w:rsidRPr="001D7170" w:rsidDel="002D42AF">
          <w:rPr>
            <w:rFonts w:ascii="Times New Roman" w:hAnsi="Times New Roman" w:cs="Times New Roman"/>
            <w:sz w:val="24"/>
            <w:szCs w:val="24"/>
            <w:lang w:val="en-CA"/>
          </w:rPr>
          <w:delText xml:space="preserve">identify </w:delText>
        </w:r>
        <w:r w:rsidRPr="001D7170" w:rsidDel="002D42AF">
          <w:rPr>
            <w:rFonts w:ascii="Times New Roman" w:hAnsi="Times New Roman" w:cs="Times New Roman"/>
            <w:sz w:val="24"/>
            <w:szCs w:val="24"/>
            <w:lang w:val="en-CA"/>
          </w:rPr>
          <w:delText>whether or not their current management practices are sufficient</w:delText>
        </w:r>
      </w:del>
      <w:ins w:id="1778" w:author="Derek Tittensor" w:date="2022-03-23T23:40:00Z">
        <w:r w:rsidR="002D42AF">
          <w:rPr>
            <w:rFonts w:ascii="Times New Roman" w:hAnsi="Times New Roman" w:cs="Times New Roman"/>
            <w:sz w:val="24"/>
            <w:szCs w:val="24"/>
            <w:lang w:val="en-CA"/>
          </w:rPr>
          <w:t>evaluate them in this context</w:t>
        </w:r>
      </w:ins>
      <w:r w:rsidR="004D00E2">
        <w:rPr>
          <w:rFonts w:ascii="Times New Roman" w:hAnsi="Times New Roman" w:cs="Times New Roman"/>
          <w:sz w:val="24"/>
          <w:szCs w:val="24"/>
          <w:lang w:val="en-CA"/>
        </w:rPr>
        <w:t>.</w:t>
      </w:r>
      <w:del w:id="1779" w:author="Emma Bradshaw" w:date="2022-03-02T14:29:00Z">
        <w:r w:rsidR="004D00E2" w:rsidDel="00E3010B">
          <w:rPr>
            <w:rFonts w:ascii="Times New Roman" w:hAnsi="Times New Roman" w:cs="Times New Roman"/>
            <w:sz w:val="24"/>
            <w:szCs w:val="24"/>
            <w:lang w:val="en-CA"/>
          </w:rPr>
          <w:delText xml:space="preserve"> </w:delText>
        </w:r>
        <w:r w:rsidR="004D00E2" w:rsidRPr="001D7170" w:rsidDel="00E3010B">
          <w:rPr>
            <w:rFonts w:ascii="Times New Roman" w:hAnsi="Times New Roman" w:cs="Times New Roman"/>
            <w:sz w:val="24"/>
            <w:szCs w:val="24"/>
            <w:highlight w:val="yellow"/>
            <w:lang w:val="en-CA"/>
          </w:rPr>
          <w:delText>(reword the last sentence)</w:delText>
        </w:r>
        <w:r w:rsidR="004D00E2" w:rsidDel="00E3010B">
          <w:rPr>
            <w:rFonts w:ascii="Times New Roman" w:hAnsi="Times New Roman" w:cs="Times New Roman"/>
            <w:sz w:val="24"/>
            <w:szCs w:val="24"/>
            <w:lang w:val="en-CA"/>
          </w:rPr>
          <w:delText xml:space="preserve"> </w:delText>
        </w:r>
      </w:del>
    </w:p>
    <w:p w14:paraId="60001400" w14:textId="6A300912" w:rsidR="00F712BE" w:rsidRDefault="00F712BE" w:rsidP="001D7170">
      <w:pPr>
        <w:pStyle w:val="CommentText"/>
        <w:spacing w:line="480" w:lineRule="auto"/>
        <w:jc w:val="both"/>
        <w:rPr>
          <w:ins w:id="1780" w:author="Emma Bradshaw" w:date="2022-03-11T14:28:00Z"/>
          <w:rFonts w:ascii="Times New Roman" w:hAnsi="Times New Roman" w:cs="Times New Roman"/>
          <w:sz w:val="24"/>
          <w:szCs w:val="24"/>
          <w:lang w:val="en-CA"/>
        </w:rPr>
      </w:pPr>
      <w:r w:rsidRPr="001026A9">
        <w:rPr>
          <w:rFonts w:ascii="Times New Roman" w:hAnsi="Times New Roman" w:cs="Times New Roman"/>
          <w:color w:val="FF0000"/>
          <w:sz w:val="24"/>
          <w:szCs w:val="24"/>
          <w:lang w:val="en-CA"/>
          <w:rPrChange w:id="1781" w:author="Emma Bradshaw" w:date="2022-02-28T14:49:00Z">
            <w:rPr>
              <w:rFonts w:ascii="Times New Roman" w:hAnsi="Times New Roman" w:cs="Times New Roman"/>
              <w:color w:val="FF0000"/>
              <w:sz w:val="24"/>
              <w:szCs w:val="24"/>
            </w:rPr>
          </w:rPrChange>
        </w:rPr>
        <w:tab/>
      </w:r>
      <w:commentRangeStart w:id="1782"/>
      <w:r w:rsidRPr="001D7170">
        <w:rPr>
          <w:rFonts w:ascii="Times New Roman" w:hAnsi="Times New Roman" w:cs="Times New Roman"/>
          <w:sz w:val="24"/>
          <w:szCs w:val="24"/>
          <w:lang w:val="en-CA"/>
        </w:rPr>
        <w:t>Results regarding the total reef area were calculated using data from the United Nations Environment Programme World Conservation Monitoring Centre website (UNEP-WCMC</w:t>
      </w:r>
      <w:r w:rsidR="007926FE" w:rsidRPr="001D7170">
        <w:rPr>
          <w:rFonts w:ascii="Times New Roman" w:hAnsi="Times New Roman" w:cs="Times New Roman"/>
          <w:sz w:val="24"/>
          <w:szCs w:val="24"/>
          <w:lang w:val="en-CA"/>
        </w:rPr>
        <w:t xml:space="preserve"> et al.</w:t>
      </w:r>
      <w:r w:rsidRPr="001D7170">
        <w:rPr>
          <w:rFonts w:ascii="Times New Roman" w:hAnsi="Times New Roman" w:cs="Times New Roman"/>
          <w:sz w:val="24"/>
          <w:szCs w:val="24"/>
          <w:lang w:val="en-CA"/>
        </w:rPr>
        <w:t xml:space="preserve"> </w:t>
      </w:r>
      <w:r w:rsidR="00C33F6A" w:rsidRPr="001D7170">
        <w:rPr>
          <w:rFonts w:ascii="Times New Roman" w:hAnsi="Times New Roman" w:cs="Times New Roman"/>
          <w:sz w:val="24"/>
          <w:szCs w:val="24"/>
          <w:lang w:val="en-CA"/>
        </w:rPr>
        <w:t xml:space="preserve">Version 4.1 </w:t>
      </w:r>
      <w:r w:rsidRPr="001D7170">
        <w:rPr>
          <w:rFonts w:ascii="Times New Roman" w:hAnsi="Times New Roman" w:cs="Times New Roman"/>
          <w:sz w:val="24"/>
          <w:szCs w:val="24"/>
          <w:lang w:val="en-CA"/>
        </w:rPr>
        <w:t>20</w:t>
      </w:r>
      <w:r w:rsidR="004B7BF2" w:rsidRPr="001D7170">
        <w:rPr>
          <w:rFonts w:ascii="Times New Roman" w:hAnsi="Times New Roman" w:cs="Times New Roman"/>
          <w:sz w:val="24"/>
          <w:szCs w:val="24"/>
          <w:lang w:val="en-CA"/>
        </w:rPr>
        <w:t>21</w:t>
      </w:r>
      <w:r w:rsidRPr="001D7170">
        <w:rPr>
          <w:rFonts w:ascii="Times New Roman" w:hAnsi="Times New Roman" w:cs="Times New Roman"/>
          <w:sz w:val="24"/>
          <w:szCs w:val="24"/>
          <w:lang w:val="en-CA"/>
        </w:rPr>
        <w:t xml:space="preserve">). However, differing data sources give different total global areas of coral reefs, based on their classification scheme and other factors. Here </w:t>
      </w:r>
      <w:r w:rsidRPr="0055540D">
        <w:rPr>
          <w:rFonts w:ascii="Times New Roman" w:hAnsi="Times New Roman" w:cs="Times New Roman"/>
          <w:sz w:val="24"/>
          <w:szCs w:val="24"/>
          <w:lang w:val="en-CA"/>
        </w:rPr>
        <w:t xml:space="preserve">specifically, </w:t>
      </w:r>
      <w:r w:rsidRPr="0055540D">
        <w:rPr>
          <w:rFonts w:ascii="Times New Roman" w:hAnsi="Times New Roman" w:cs="Times New Roman"/>
          <w:sz w:val="24"/>
          <w:szCs w:val="24"/>
          <w:lang w:val="en-CA"/>
          <w:rPrChange w:id="1783" w:author="Emma Bradshaw" w:date="2022-03-08T12:44:00Z">
            <w:rPr>
              <w:rFonts w:ascii="Times New Roman" w:hAnsi="Times New Roman" w:cs="Times New Roman"/>
              <w:sz w:val="24"/>
              <w:szCs w:val="24"/>
              <w:highlight w:val="yellow"/>
              <w:lang w:val="en-CA"/>
            </w:rPr>
          </w:rPrChange>
        </w:rPr>
        <w:t>the use of the W</w:t>
      </w:r>
      <w:r w:rsidR="00A05122" w:rsidRPr="0055540D">
        <w:rPr>
          <w:rFonts w:ascii="Times New Roman" w:hAnsi="Times New Roman" w:cs="Times New Roman"/>
          <w:sz w:val="24"/>
          <w:szCs w:val="24"/>
          <w:lang w:val="en-CA"/>
          <w:rPrChange w:id="1784" w:author="Emma Bradshaw" w:date="2022-03-08T12:44:00Z">
            <w:rPr>
              <w:rFonts w:ascii="Times New Roman" w:hAnsi="Times New Roman" w:cs="Times New Roman"/>
              <w:sz w:val="24"/>
              <w:szCs w:val="24"/>
              <w:highlight w:val="yellow"/>
              <w:lang w:val="en-CA"/>
            </w:rPr>
          </w:rPrChange>
        </w:rPr>
        <w:t>CMC</w:t>
      </w:r>
      <w:r w:rsidRPr="0055540D">
        <w:rPr>
          <w:rFonts w:ascii="Times New Roman" w:hAnsi="Times New Roman" w:cs="Times New Roman"/>
          <w:sz w:val="24"/>
          <w:szCs w:val="24"/>
          <w:lang w:val="en-CA"/>
          <w:rPrChange w:id="1785" w:author="Emma Bradshaw" w:date="2022-03-08T12:44:00Z">
            <w:rPr>
              <w:rFonts w:ascii="Times New Roman" w:hAnsi="Times New Roman" w:cs="Times New Roman"/>
              <w:sz w:val="24"/>
              <w:szCs w:val="24"/>
              <w:highlight w:val="yellow"/>
              <w:lang w:val="en-CA"/>
            </w:rPr>
          </w:rPrChange>
        </w:rPr>
        <w:t xml:space="preserve"> data then means that the total area of hard reef classes was statistically overestimated by a factor of 2.5 by the WCMC, while the total areas of soft reef classes was statistically underestimated by </w:t>
      </w:r>
      <w:r w:rsidRPr="0055540D">
        <w:rPr>
          <w:rFonts w:ascii="Times New Roman" w:hAnsi="Times New Roman" w:cs="Times New Roman"/>
          <w:sz w:val="24"/>
          <w:szCs w:val="24"/>
          <w:lang w:val="en-CA"/>
          <w:rPrChange w:id="1786" w:author="Emma Bradshaw" w:date="2022-03-08T12:44:00Z">
            <w:rPr>
              <w:rFonts w:ascii="Times New Roman" w:hAnsi="Times New Roman" w:cs="Times New Roman"/>
              <w:sz w:val="24"/>
              <w:szCs w:val="24"/>
              <w:highlight w:val="yellow"/>
              <w:lang w:val="en-CA"/>
            </w:rPr>
          </w:rPrChange>
        </w:rPr>
        <w:lastRenderedPageBreak/>
        <w:t>a factor 0.5</w:t>
      </w:r>
      <w:r w:rsidR="00A2282E" w:rsidRPr="0055540D">
        <w:rPr>
          <w:rFonts w:ascii="Times New Roman" w:hAnsi="Times New Roman" w:cs="Times New Roman"/>
          <w:sz w:val="24"/>
          <w:szCs w:val="24"/>
          <w:lang w:val="en-CA"/>
          <w:rPrChange w:id="1787" w:author="Emma Bradshaw" w:date="2022-03-08T12:44:00Z">
            <w:rPr>
              <w:rFonts w:ascii="Times New Roman" w:hAnsi="Times New Roman" w:cs="Times New Roman"/>
              <w:sz w:val="24"/>
              <w:szCs w:val="24"/>
              <w:highlight w:val="yellow"/>
              <w:lang w:val="en-CA"/>
            </w:rPr>
          </w:rPrChange>
        </w:rPr>
        <w:t>, at least in 2006, though it is not clear whether this situation has improved</w:t>
      </w:r>
      <w:r w:rsidRPr="0055540D">
        <w:rPr>
          <w:rFonts w:ascii="Times New Roman" w:hAnsi="Times New Roman" w:cs="Times New Roman"/>
          <w:sz w:val="24"/>
          <w:szCs w:val="24"/>
          <w:lang w:val="en-CA"/>
          <w:rPrChange w:id="1788" w:author="Emma Bradshaw" w:date="2022-03-08T12:44:00Z">
            <w:rPr>
              <w:rFonts w:ascii="Times New Roman" w:hAnsi="Times New Roman" w:cs="Times New Roman"/>
              <w:sz w:val="24"/>
              <w:szCs w:val="24"/>
              <w:highlight w:val="yellow"/>
              <w:lang w:val="en-CA"/>
            </w:rPr>
          </w:rPrChange>
        </w:rPr>
        <w:t xml:space="preserve"> (</w:t>
      </w:r>
      <w:proofErr w:type="spellStart"/>
      <w:r w:rsidRPr="0055540D">
        <w:rPr>
          <w:rFonts w:ascii="Times New Roman" w:hAnsi="Times New Roman" w:cs="Times New Roman"/>
          <w:sz w:val="24"/>
          <w:szCs w:val="24"/>
          <w:lang w:val="en-CA"/>
          <w:rPrChange w:id="1789" w:author="Emma Bradshaw" w:date="2022-03-08T12:44:00Z">
            <w:rPr>
              <w:rFonts w:ascii="Times New Roman" w:hAnsi="Times New Roman" w:cs="Times New Roman"/>
              <w:sz w:val="24"/>
              <w:szCs w:val="24"/>
              <w:highlight w:val="yellow"/>
              <w:lang w:val="en-CA"/>
            </w:rPr>
          </w:rPrChange>
        </w:rPr>
        <w:t>Andréfouët</w:t>
      </w:r>
      <w:proofErr w:type="spellEnd"/>
      <w:r w:rsidRPr="0055540D">
        <w:rPr>
          <w:rFonts w:ascii="Times New Roman" w:hAnsi="Times New Roman" w:cs="Times New Roman"/>
          <w:sz w:val="24"/>
          <w:szCs w:val="24"/>
          <w:lang w:val="en-CA"/>
          <w:rPrChange w:id="1790" w:author="Emma Bradshaw" w:date="2022-03-08T12:44:00Z">
            <w:rPr>
              <w:rFonts w:ascii="Times New Roman" w:hAnsi="Times New Roman" w:cs="Times New Roman"/>
              <w:sz w:val="24"/>
              <w:szCs w:val="24"/>
              <w:highlight w:val="yellow"/>
              <w:lang w:val="en-CA"/>
            </w:rPr>
          </w:rPrChange>
        </w:rPr>
        <w:t xml:space="preserve"> et al. 2006)</w:t>
      </w:r>
      <w:r w:rsidRPr="0055540D">
        <w:rPr>
          <w:rFonts w:ascii="Times New Roman" w:hAnsi="Times New Roman" w:cs="Times New Roman"/>
          <w:sz w:val="24"/>
          <w:szCs w:val="24"/>
          <w:lang w:val="en-CA"/>
        </w:rPr>
        <w:t>.</w:t>
      </w:r>
      <w:r w:rsidRPr="001D7170">
        <w:rPr>
          <w:rFonts w:ascii="Times New Roman" w:hAnsi="Times New Roman" w:cs="Times New Roman"/>
          <w:sz w:val="24"/>
          <w:szCs w:val="24"/>
          <w:lang w:val="en-CA"/>
        </w:rPr>
        <w:t xml:space="preserve"> These over and underestimations arise from the fact that the WCMC compiled global reef data from a variety of sources with different scales which lead to geolocation issues and errors of omission (</w:t>
      </w:r>
      <w:proofErr w:type="spellStart"/>
      <w:r w:rsidRPr="001D7170">
        <w:rPr>
          <w:rFonts w:ascii="Times New Roman" w:hAnsi="Times New Roman" w:cs="Times New Roman"/>
          <w:sz w:val="24"/>
          <w:szCs w:val="24"/>
          <w:lang w:val="en-CA"/>
        </w:rPr>
        <w:t>Andréfouët</w:t>
      </w:r>
      <w:proofErr w:type="spellEnd"/>
      <w:r w:rsidRPr="001D7170">
        <w:rPr>
          <w:rFonts w:ascii="Times New Roman" w:hAnsi="Times New Roman" w:cs="Times New Roman"/>
          <w:sz w:val="24"/>
          <w:szCs w:val="24"/>
          <w:lang w:val="en-CA"/>
        </w:rPr>
        <w:t xml:space="preserve"> et al. 2006). Future studies conducting similar research may wish to employ the use of more statistically accurate datasets</w:t>
      </w:r>
      <w:r w:rsidR="0024118A" w:rsidRPr="001D7170">
        <w:rPr>
          <w:rFonts w:ascii="Times New Roman" w:hAnsi="Times New Roman" w:cs="Times New Roman"/>
          <w:sz w:val="24"/>
          <w:szCs w:val="24"/>
          <w:lang w:val="en-CA"/>
        </w:rPr>
        <w:t xml:space="preserve"> such as</w:t>
      </w:r>
      <w:r w:rsidRPr="001D7170">
        <w:rPr>
          <w:rFonts w:ascii="Times New Roman" w:hAnsi="Times New Roman" w:cs="Times New Roman"/>
          <w:sz w:val="24"/>
          <w:szCs w:val="24"/>
          <w:lang w:val="en-CA"/>
        </w:rPr>
        <w:t xml:space="preserve">, the Millennium Coral Reef Mapping Project </w:t>
      </w:r>
      <w:r w:rsidR="0024118A" w:rsidRPr="001D7170">
        <w:rPr>
          <w:rFonts w:ascii="Times New Roman" w:hAnsi="Times New Roman" w:cs="Times New Roman"/>
          <w:sz w:val="24"/>
          <w:szCs w:val="24"/>
          <w:lang w:val="en-CA"/>
        </w:rPr>
        <w:t xml:space="preserve">which </w:t>
      </w:r>
      <w:r w:rsidRPr="001D7170">
        <w:rPr>
          <w:rFonts w:ascii="Times New Roman" w:hAnsi="Times New Roman" w:cs="Times New Roman"/>
          <w:sz w:val="24"/>
          <w:szCs w:val="24"/>
          <w:lang w:val="en-CA"/>
        </w:rPr>
        <w:t>uses LANDSAT satellite imagery to precisely catalogue the global surface area covered by reefs (</w:t>
      </w:r>
      <w:proofErr w:type="spellStart"/>
      <w:r w:rsidRPr="001D7170">
        <w:rPr>
          <w:rFonts w:ascii="Times New Roman" w:hAnsi="Times New Roman" w:cs="Times New Roman"/>
          <w:sz w:val="24"/>
          <w:szCs w:val="24"/>
          <w:lang w:val="en-CA"/>
        </w:rPr>
        <w:t>Andréfouët</w:t>
      </w:r>
      <w:proofErr w:type="spellEnd"/>
      <w:r w:rsidRPr="001D7170">
        <w:rPr>
          <w:rFonts w:ascii="Times New Roman" w:hAnsi="Times New Roman" w:cs="Times New Roman"/>
          <w:sz w:val="24"/>
          <w:szCs w:val="24"/>
          <w:lang w:val="en-CA"/>
        </w:rPr>
        <w:t xml:space="preserve"> et al. 2006) and may</w:t>
      </w:r>
      <w:r w:rsidR="008C2FEE" w:rsidRPr="001D7170">
        <w:rPr>
          <w:rFonts w:ascii="Times New Roman" w:hAnsi="Times New Roman" w:cs="Times New Roman"/>
          <w:sz w:val="24"/>
          <w:szCs w:val="24"/>
          <w:lang w:val="en-CA"/>
        </w:rPr>
        <w:t xml:space="preserve"> have</w:t>
      </w:r>
      <w:r w:rsidRPr="001D7170">
        <w:rPr>
          <w:rFonts w:ascii="Times New Roman" w:hAnsi="Times New Roman" w:cs="Times New Roman"/>
          <w:sz w:val="24"/>
          <w:szCs w:val="24"/>
          <w:lang w:val="en-CA"/>
        </w:rPr>
        <w:t xml:space="preserve"> fewer data limitations. This data is freely available as raster or shapefiles, which are divided by Landsat scene or regional location which may prove useful for the analysis of individual reefs or reef locations (</w:t>
      </w:r>
      <w:proofErr w:type="spellStart"/>
      <w:r w:rsidRPr="001D7170">
        <w:rPr>
          <w:rFonts w:ascii="Times New Roman" w:hAnsi="Times New Roman" w:cs="Times New Roman"/>
          <w:sz w:val="24"/>
          <w:szCs w:val="24"/>
          <w:lang w:val="en-CA"/>
        </w:rPr>
        <w:t>Andréfo</w:t>
      </w:r>
      <w:r w:rsidR="00F55E85" w:rsidRPr="001D7170">
        <w:rPr>
          <w:rFonts w:ascii="Times New Roman" w:hAnsi="Times New Roman" w:cs="Times New Roman"/>
          <w:sz w:val="24"/>
          <w:szCs w:val="24"/>
          <w:lang w:val="en-CA"/>
        </w:rPr>
        <w:t>u</w:t>
      </w:r>
      <w:r w:rsidRPr="001D7170">
        <w:rPr>
          <w:rFonts w:ascii="Times New Roman" w:hAnsi="Times New Roman" w:cs="Times New Roman"/>
          <w:sz w:val="24"/>
          <w:szCs w:val="24"/>
          <w:lang w:val="en-CA"/>
        </w:rPr>
        <w:t>ët</w:t>
      </w:r>
      <w:proofErr w:type="spellEnd"/>
      <w:r w:rsidRPr="001D7170">
        <w:rPr>
          <w:rFonts w:ascii="Times New Roman" w:hAnsi="Times New Roman" w:cs="Times New Roman"/>
          <w:sz w:val="24"/>
          <w:szCs w:val="24"/>
          <w:lang w:val="en-CA"/>
        </w:rPr>
        <w:t xml:space="preserve"> et al. 2006). However, using these various regional tiles on a global scale would have require a lot of spatial overlapping and so in the interest of time and efficiency, I chose, for the purpose of my study, to use the single, global UNEP-WCMC </w:t>
      </w:r>
      <w:r w:rsidR="007926FE" w:rsidRPr="001D7170">
        <w:rPr>
          <w:rFonts w:ascii="Times New Roman" w:hAnsi="Times New Roman" w:cs="Times New Roman"/>
          <w:sz w:val="24"/>
          <w:szCs w:val="24"/>
          <w:lang w:val="en-CA"/>
        </w:rPr>
        <w:t>et al., (20</w:t>
      </w:r>
      <w:r w:rsidR="00113061" w:rsidRPr="001D7170">
        <w:rPr>
          <w:rFonts w:ascii="Times New Roman" w:hAnsi="Times New Roman" w:cs="Times New Roman"/>
          <w:sz w:val="24"/>
          <w:szCs w:val="24"/>
          <w:lang w:val="en-CA"/>
        </w:rPr>
        <w:t>21</w:t>
      </w:r>
      <w:r w:rsidR="007926FE" w:rsidRPr="001D7170">
        <w:rPr>
          <w:rFonts w:ascii="Times New Roman" w:hAnsi="Times New Roman" w:cs="Times New Roman"/>
          <w:sz w:val="24"/>
          <w:szCs w:val="24"/>
          <w:lang w:val="en-CA"/>
        </w:rPr>
        <w:t xml:space="preserve">) </w:t>
      </w:r>
      <w:r w:rsidRPr="001D7170">
        <w:rPr>
          <w:rFonts w:ascii="Times New Roman" w:hAnsi="Times New Roman" w:cs="Times New Roman"/>
          <w:sz w:val="24"/>
          <w:szCs w:val="24"/>
          <w:lang w:val="en-CA"/>
        </w:rPr>
        <w:t xml:space="preserve">dataset. </w:t>
      </w:r>
      <w:commentRangeEnd w:id="1782"/>
      <w:r w:rsidR="002D42AF">
        <w:rPr>
          <w:rStyle w:val="CommentReference"/>
        </w:rPr>
        <w:commentReference w:id="1782"/>
      </w:r>
    </w:p>
    <w:p w14:paraId="4FD8F904" w14:textId="77777777" w:rsidR="00DA18D0" w:rsidRPr="002E60C2" w:rsidRDefault="00DA18D0" w:rsidP="001D7170">
      <w:pPr>
        <w:pStyle w:val="CommentText"/>
        <w:spacing w:line="480" w:lineRule="auto"/>
        <w:jc w:val="both"/>
        <w:rPr>
          <w:rFonts w:ascii="Times New Roman" w:hAnsi="Times New Roman" w:cs="Times New Roman"/>
          <w:sz w:val="24"/>
          <w:szCs w:val="24"/>
          <w:lang w:val="en-CA"/>
        </w:rPr>
      </w:pPr>
    </w:p>
    <w:p w14:paraId="7E0C3656" w14:textId="7C9DDF6E" w:rsidR="00F712BE" w:rsidRDefault="00F712BE" w:rsidP="00AF0E7C">
      <w:pPr>
        <w:pStyle w:val="Heading2"/>
        <w:rPr>
          <w:rFonts w:ascii="Times New Roman" w:hAnsi="Times New Roman" w:cs="Times New Roman"/>
          <w:i/>
          <w:iCs/>
          <w:color w:val="auto"/>
          <w:sz w:val="24"/>
          <w:szCs w:val="24"/>
        </w:rPr>
      </w:pPr>
      <w:bookmarkStart w:id="1791" w:name="_Toc68797693"/>
      <w:r w:rsidRPr="001D7170">
        <w:rPr>
          <w:rFonts w:ascii="Times New Roman" w:hAnsi="Times New Roman" w:cs="Times New Roman"/>
          <w:i/>
          <w:iCs/>
          <w:color w:val="auto"/>
          <w:sz w:val="24"/>
          <w:szCs w:val="24"/>
        </w:rPr>
        <w:t>Conclusion</w:t>
      </w:r>
      <w:bookmarkEnd w:id="1791"/>
    </w:p>
    <w:p w14:paraId="4F917F63" w14:textId="77777777" w:rsidR="003B268F" w:rsidRPr="00BB191D" w:rsidRDefault="003B268F" w:rsidP="001D7170"/>
    <w:p w14:paraId="75C26F0A" w14:textId="561815DF" w:rsidR="00CF54BE" w:rsidDel="00FE1D27" w:rsidRDefault="00F712BE" w:rsidP="00F712BE">
      <w:pPr>
        <w:spacing w:line="480" w:lineRule="auto"/>
        <w:jc w:val="both"/>
        <w:rPr>
          <w:del w:id="1792" w:author="Emma Bradshaw" w:date="2022-03-11T14:28:00Z"/>
        </w:rPr>
      </w:pPr>
      <w:r w:rsidRPr="00922560">
        <w:rPr>
          <w:i/>
          <w:iCs/>
        </w:rPr>
        <w:t xml:space="preserve"> </w:t>
      </w:r>
      <w:r w:rsidRPr="00922560">
        <w:tab/>
        <w:t xml:space="preserve">This study </w:t>
      </w:r>
      <w:r>
        <w:t xml:space="preserve">examined </w:t>
      </w:r>
      <w:r w:rsidRPr="00922560">
        <w:t>the effects</w:t>
      </w:r>
      <w:r>
        <w:t xml:space="preserve"> </w:t>
      </w:r>
      <w:r w:rsidR="007F2384">
        <w:t>that</w:t>
      </w:r>
      <w:r w:rsidRPr="00922560">
        <w:t xml:space="preserve"> increasing SST and surface ocean pH will have on the </w:t>
      </w:r>
      <w:r>
        <w:t xml:space="preserve">environmental </w:t>
      </w:r>
      <w:r w:rsidRPr="00922560">
        <w:t xml:space="preserve">suitability of </w:t>
      </w:r>
      <w:r>
        <w:t xml:space="preserve">the global ocean for </w:t>
      </w:r>
      <w:ins w:id="1793" w:author="Derek Tittensor" w:date="2022-03-23T23:41:00Z">
        <w:r w:rsidR="002D42AF">
          <w:t>exis</w:t>
        </w:r>
      </w:ins>
      <w:ins w:id="1794" w:author="Derek Tittensor" w:date="2022-03-23T23:42:00Z">
        <w:r w:rsidR="002D42AF">
          <w:t xml:space="preserve">ting </w:t>
        </w:r>
      </w:ins>
      <w:r>
        <w:t xml:space="preserve">shallow-water coral reefs </w:t>
      </w:r>
      <w:r w:rsidRPr="00922560">
        <w:t>by the end of the century</w:t>
      </w:r>
      <w:r>
        <w:t>, and implications for MPA</w:t>
      </w:r>
      <w:r w:rsidR="00AF5238">
        <w:t xml:space="preserve"> protection of reefs and their biodiversity</w:t>
      </w:r>
      <w:r w:rsidRPr="00922560">
        <w:t>.</w:t>
      </w:r>
      <w:r w:rsidR="00EC2223">
        <w:t xml:space="preserve"> These results</w:t>
      </w:r>
      <w:r>
        <w:t xml:space="preserve">, and how </w:t>
      </w:r>
      <w:del w:id="1795" w:author="Derek Tittensor" w:date="2022-03-23T23:42:00Z">
        <w:r w:rsidDel="002D42AF">
          <w:delText xml:space="preserve">the </w:delText>
        </w:r>
      </w:del>
      <w:ins w:id="1796" w:author="Derek Tittensor" w:date="2022-03-23T23:42:00Z">
        <w:r w:rsidR="002D42AF">
          <w:t>MPA</w:t>
        </w:r>
        <w:r w:rsidR="002D42AF">
          <w:t xml:space="preserve"> </w:t>
        </w:r>
      </w:ins>
      <w:r>
        <w:t xml:space="preserve">coverage </w:t>
      </w:r>
      <w:del w:id="1797" w:author="Derek Tittensor" w:date="2022-03-23T23:42:00Z">
        <w:r w:rsidDel="002D42AF">
          <w:delText>is changed</w:delText>
        </w:r>
      </w:del>
      <w:ins w:id="1798" w:author="Derek Tittensor" w:date="2022-03-23T23:42:00Z">
        <w:r w:rsidR="002D42AF">
          <w:t>changes</w:t>
        </w:r>
      </w:ins>
      <w:r>
        <w:t xml:space="preserve"> based on IUCN categories, </w:t>
      </w:r>
      <w:r w:rsidR="00D81691">
        <w:t xml:space="preserve">can help </w:t>
      </w:r>
      <w:r>
        <w:t xml:space="preserve">to </w:t>
      </w:r>
      <w:r w:rsidRPr="00922560">
        <w:t xml:space="preserve">inform future conservation and management </w:t>
      </w:r>
      <w:r>
        <w:t xml:space="preserve">priorities for </w:t>
      </w:r>
      <w:r w:rsidRPr="00922560">
        <w:t xml:space="preserve">coral reefs in the face of climate change. </w:t>
      </w:r>
      <w:r>
        <w:t xml:space="preserve">Particularly striking was that </w:t>
      </w:r>
      <w:r w:rsidR="007B7053">
        <w:t>95</w:t>
      </w:r>
      <w:r w:rsidR="00B906F9">
        <w:t>.4</w:t>
      </w:r>
      <w:r w:rsidR="007B7053">
        <w:t>% of</w:t>
      </w:r>
      <w:r>
        <w:t xml:space="preserve"> </w:t>
      </w:r>
      <w:r w:rsidR="005D0176">
        <w:t xml:space="preserve">total </w:t>
      </w:r>
      <w:r w:rsidR="006A5EC7">
        <w:t xml:space="preserve">coral reef </w:t>
      </w:r>
      <w:r>
        <w:t xml:space="preserve">area </w:t>
      </w:r>
      <w:r w:rsidR="00870FBB">
        <w:t xml:space="preserve">was </w:t>
      </w:r>
      <w:r>
        <w:t xml:space="preserve">projected to be beyond SST and pH thresholds by 2090-2100 under a </w:t>
      </w:r>
      <w:r w:rsidR="002E60C2">
        <w:t xml:space="preserve">high-emissions </w:t>
      </w:r>
      <w:r>
        <w:t xml:space="preserve">scenario, with the total area of </w:t>
      </w:r>
      <w:r w:rsidR="002E60C2">
        <w:t xml:space="preserve">existing </w:t>
      </w:r>
      <w:r>
        <w:t xml:space="preserve">coral reefs protected by MPAs estimated to decline </w:t>
      </w:r>
      <w:r w:rsidRPr="002D0F6E">
        <w:t xml:space="preserve">by </w:t>
      </w:r>
      <w:r w:rsidRPr="001D7170">
        <w:t>91</w:t>
      </w:r>
      <w:r w:rsidRPr="002D0F6E">
        <w:t xml:space="preserve">%. </w:t>
      </w:r>
      <w:ins w:id="1799" w:author="Derek Tittensor" w:date="2022-03-23T23:42:00Z">
        <w:r w:rsidR="002D42AF">
          <w:t xml:space="preserve"> However, the benefits of mitigation were also pronounced, with XXX</w:t>
        </w:r>
        <w:proofErr w:type="gramStart"/>
        <w:r w:rsidR="002D42AF">
          <w:t>%  remaining</w:t>
        </w:r>
        <w:proofErr w:type="gramEnd"/>
        <w:r w:rsidR="002D42AF">
          <w:t xml:space="preserve"> in suitable habitat and YYY c</w:t>
        </w:r>
      </w:ins>
      <w:ins w:id="1800" w:author="Derek Tittensor" w:date="2022-03-23T23:43:00Z">
        <w:r w:rsidR="002D42AF">
          <w:t xml:space="preserve">overage by MPAs. </w:t>
        </w:r>
      </w:ins>
      <w:del w:id="1801" w:author="Derek Tittensor" w:date="2022-03-23T23:43:00Z">
        <w:r w:rsidRPr="002D0F6E" w:rsidDel="002D42AF">
          <w:delText>As</w:delText>
        </w:r>
        <w:r w:rsidRPr="00BF12A9" w:rsidDel="002D42AF">
          <w:delText xml:space="preserve"> c</w:delText>
        </w:r>
      </w:del>
      <w:ins w:id="1802" w:author="Derek Tittensor" w:date="2022-03-23T23:43:00Z">
        <w:r w:rsidR="002D42AF">
          <w:t>C</w:t>
        </w:r>
      </w:ins>
      <w:r w:rsidRPr="00BF12A9">
        <w:t xml:space="preserve">oral reefs are important </w:t>
      </w:r>
      <w:r w:rsidRPr="00BF12A9">
        <w:lastRenderedPageBreak/>
        <w:t>ecosystems</w:t>
      </w:r>
      <w:ins w:id="1803" w:author="Derek Tittensor" w:date="2022-03-23T23:43:00Z">
        <w:r w:rsidR="002D42AF">
          <w:t xml:space="preserve"> both in terms of their biodiversity and their provision of </w:t>
        </w:r>
      </w:ins>
      <w:del w:id="1804" w:author="Derek Tittensor" w:date="2022-03-23T23:43:00Z">
        <w:r w:rsidRPr="00BF12A9" w:rsidDel="002D42AF">
          <w:delText xml:space="preserve">, benefiting many worldwide through their </w:delText>
        </w:r>
      </w:del>
      <w:r w:rsidRPr="00BF12A9">
        <w:t>socio-economic goods and services (Hughes et al. 2017)</w:t>
      </w:r>
      <w:ins w:id="1805" w:author="Derek Tittensor" w:date="2022-03-23T23:43:00Z">
        <w:r w:rsidR="002D42AF">
          <w:t xml:space="preserve">. Prioritizing effective coral reef conservation and management under the threat of climate change remains </w:t>
        </w:r>
      </w:ins>
      <w:ins w:id="1806" w:author="Derek Tittensor" w:date="2022-03-23T23:44:00Z">
        <w:r w:rsidR="00C93E01">
          <w:t>both crucial and challenging, with drastic losses in area of suitable habitat without serious attempts at climate change mitigation</w:t>
        </w:r>
      </w:ins>
      <w:del w:id="1807" w:author="Derek Tittensor" w:date="2022-03-23T23:43:00Z">
        <w:r w:rsidRPr="00BF12A9" w:rsidDel="002D42AF">
          <w:delText>, it is important that their effective conservation and management be prioritized</w:delText>
        </w:r>
        <w:r w:rsidDel="002D42AF">
          <w:delText xml:space="preserve"> under the enormous threat of climate change</w:delText>
        </w:r>
      </w:del>
      <w:r>
        <w:t xml:space="preserve">. </w:t>
      </w:r>
    </w:p>
    <w:p w14:paraId="6F023A16" w14:textId="77777777" w:rsidR="00745AD7" w:rsidRPr="006A53F1" w:rsidRDefault="00745AD7">
      <w:pPr>
        <w:spacing w:line="480" w:lineRule="auto"/>
        <w:jc w:val="both"/>
        <w:pPrChange w:id="1808" w:author="Emma Bradshaw" w:date="2022-03-11T14:28:00Z">
          <w:pPr/>
        </w:pPrChange>
      </w:pPr>
    </w:p>
    <w:p w14:paraId="2775855E" w14:textId="774402A1" w:rsidR="00D138F0" w:rsidRPr="001D7170" w:rsidRDefault="00D138F0" w:rsidP="001D7170">
      <w:pPr>
        <w:pStyle w:val="Heading1"/>
        <w:jc w:val="both"/>
        <w:rPr>
          <w:b/>
          <w:bCs/>
          <w:lang w:val="en-CA"/>
        </w:rPr>
      </w:pPr>
      <w:bookmarkStart w:id="1809" w:name="_Toc68797694"/>
      <w:r w:rsidRPr="001D7170">
        <w:rPr>
          <w:rFonts w:ascii="Times New Roman" w:hAnsi="Times New Roman" w:cs="Times New Roman"/>
          <w:b/>
          <w:bCs/>
          <w:color w:val="auto"/>
          <w:sz w:val="24"/>
          <w:szCs w:val="24"/>
          <w:lang w:val="en-CA"/>
        </w:rPr>
        <w:t>References</w:t>
      </w:r>
      <w:bookmarkEnd w:id="1809"/>
    </w:p>
    <w:p w14:paraId="2BBB03BC" w14:textId="408B0E60" w:rsidR="00052583" w:rsidRDefault="00052583">
      <w:pPr>
        <w:jc w:val="both"/>
        <w:rPr>
          <w:b/>
          <w:bCs/>
        </w:rPr>
      </w:pPr>
    </w:p>
    <w:p w14:paraId="0F4F72B1" w14:textId="77777777" w:rsidR="00052583" w:rsidRDefault="00052583">
      <w:pPr>
        <w:jc w:val="both"/>
      </w:pPr>
      <w:r w:rsidRPr="00052583">
        <w:t xml:space="preserve">Abelson A, Nelson PA, Edgar GJ, </w:t>
      </w:r>
      <w:proofErr w:type="spellStart"/>
      <w:r w:rsidRPr="00052583">
        <w:t>Shashar</w:t>
      </w:r>
      <w:proofErr w:type="spellEnd"/>
      <w:r w:rsidRPr="00052583">
        <w:t xml:space="preserve"> N, Reed DC, </w:t>
      </w:r>
      <w:proofErr w:type="spellStart"/>
      <w:r w:rsidRPr="00052583">
        <w:t>Belmaker</w:t>
      </w:r>
      <w:proofErr w:type="spellEnd"/>
      <w:r w:rsidRPr="00052583">
        <w:t xml:space="preserve"> J, Krause G, Beck MW, </w:t>
      </w:r>
    </w:p>
    <w:p w14:paraId="0B03C1EF" w14:textId="20FAEB2C" w:rsidR="000E205A" w:rsidRDefault="00052583">
      <w:pPr>
        <w:ind w:left="720"/>
        <w:jc w:val="both"/>
      </w:pPr>
      <w:proofErr w:type="spellStart"/>
      <w:r w:rsidRPr="00BF6CF4">
        <w:rPr>
          <w:lang w:val="fr-CA"/>
        </w:rPr>
        <w:t>Brokovich</w:t>
      </w:r>
      <w:proofErr w:type="spellEnd"/>
      <w:r w:rsidRPr="00BF6CF4">
        <w:rPr>
          <w:lang w:val="fr-CA"/>
        </w:rPr>
        <w:t xml:space="preserve"> E, France R, et al. 2016. </w:t>
      </w:r>
      <w:r w:rsidRPr="00052583">
        <w:t xml:space="preserve">Expanding marine protected areas to include degraded coral reefs. </w:t>
      </w:r>
      <w:proofErr w:type="spellStart"/>
      <w:r w:rsidRPr="00052583">
        <w:t>Conserv</w:t>
      </w:r>
      <w:proofErr w:type="spellEnd"/>
      <w:r w:rsidRPr="00052583">
        <w:t xml:space="preserve"> Biol. 30(6):1182–1191. doi:10.1111/cobi.12722. </w:t>
      </w:r>
    </w:p>
    <w:p w14:paraId="7E735D71" w14:textId="4E54E1AD" w:rsidR="00573D98" w:rsidRDefault="00573D98" w:rsidP="00573D98">
      <w:pPr>
        <w:jc w:val="both"/>
      </w:pPr>
    </w:p>
    <w:p w14:paraId="60D23DA3" w14:textId="77777777" w:rsidR="00F2337F" w:rsidRDefault="00F2337F" w:rsidP="00F2337F">
      <w:r w:rsidRPr="00F2337F">
        <w:t xml:space="preserve">Albrecht R, Cook CN, Andrews O, Roberts KE, Taylor MFJ, </w:t>
      </w:r>
      <w:proofErr w:type="spellStart"/>
      <w:r w:rsidRPr="00F2337F">
        <w:t>Mascia</w:t>
      </w:r>
      <w:proofErr w:type="spellEnd"/>
      <w:r w:rsidRPr="00F2337F">
        <w:t xml:space="preserve"> MB, Golden Kroner RE. </w:t>
      </w:r>
    </w:p>
    <w:p w14:paraId="51FC2425" w14:textId="40822414" w:rsidR="00F2337F" w:rsidRPr="00F2337F" w:rsidRDefault="00F2337F" w:rsidP="001D7170">
      <w:pPr>
        <w:ind w:left="720"/>
      </w:pPr>
      <w:r w:rsidRPr="00F2337F">
        <w:t xml:space="preserve">2021. NC-ND license Protected area downgrading, downsizing, and </w:t>
      </w:r>
      <w:proofErr w:type="spellStart"/>
      <w:r w:rsidRPr="00F2337F">
        <w:t>degazettement</w:t>
      </w:r>
      <w:proofErr w:type="spellEnd"/>
      <w:r w:rsidRPr="00F2337F">
        <w:t xml:space="preserve"> (PADDD) in marine protected areas.</w:t>
      </w:r>
      <w:r w:rsidR="009414B5">
        <w:t xml:space="preserve"> Marine Policy. 129(104437):</w:t>
      </w:r>
      <w:r w:rsidRPr="00F2337F">
        <w:t xml:space="preserve"> </w:t>
      </w:r>
      <w:r w:rsidR="009414B5">
        <w:t xml:space="preserve">1-13. </w:t>
      </w:r>
      <w:proofErr w:type="gramStart"/>
      <w:r w:rsidRPr="00F2337F">
        <w:t>doi:10.1016/j.marpol</w:t>
      </w:r>
      <w:proofErr w:type="gramEnd"/>
      <w:r w:rsidRPr="00F2337F">
        <w:t xml:space="preserve">.2021.104437. </w:t>
      </w:r>
    </w:p>
    <w:p w14:paraId="49A7A797" w14:textId="77777777" w:rsidR="00052583" w:rsidRDefault="00052583" w:rsidP="001D7170">
      <w:pPr>
        <w:jc w:val="both"/>
        <w:rPr>
          <w:b/>
          <w:bCs/>
        </w:rPr>
      </w:pPr>
    </w:p>
    <w:p w14:paraId="0EA12A99" w14:textId="0581297D" w:rsidR="000E205A" w:rsidRPr="000E205A" w:rsidRDefault="000E205A">
      <w:pPr>
        <w:jc w:val="both"/>
      </w:pPr>
      <w:proofErr w:type="spellStart"/>
      <w:r w:rsidRPr="000E205A">
        <w:t>Andréfouët</w:t>
      </w:r>
      <w:proofErr w:type="spellEnd"/>
      <w:r w:rsidRPr="000E205A">
        <w:t xml:space="preserve"> S, Muller-</w:t>
      </w:r>
      <w:r w:rsidR="00D7614D">
        <w:t>K</w:t>
      </w:r>
      <w:r w:rsidRPr="000E205A">
        <w:t>arger FE, Robinson JA, Christine J, Torres-</w:t>
      </w:r>
      <w:proofErr w:type="spellStart"/>
      <w:r w:rsidRPr="000E205A">
        <w:t>Pulliza</w:t>
      </w:r>
      <w:proofErr w:type="spellEnd"/>
      <w:r w:rsidRPr="000E205A">
        <w:t xml:space="preserve"> D, </w:t>
      </w:r>
      <w:proofErr w:type="spellStart"/>
      <w:r w:rsidRPr="000E205A">
        <w:t>Spraggins</w:t>
      </w:r>
      <w:proofErr w:type="spellEnd"/>
      <w:r w:rsidRPr="000E205A">
        <w:t xml:space="preserve"> SA, </w:t>
      </w:r>
    </w:p>
    <w:p w14:paraId="57EBDC77" w14:textId="2DB9B960" w:rsidR="000E205A" w:rsidRPr="000E205A" w:rsidRDefault="000E205A">
      <w:pPr>
        <w:ind w:left="720"/>
        <w:jc w:val="both"/>
      </w:pPr>
      <w:r w:rsidRPr="000E205A">
        <w:t xml:space="preserve">Murch B. 2006. Global assessment of modern coral reef extent and diversity for regional science and management </w:t>
      </w:r>
      <w:proofErr w:type="gramStart"/>
      <w:r w:rsidRPr="000E205A">
        <w:t>applications :</w:t>
      </w:r>
      <w:proofErr w:type="gramEnd"/>
      <w:r w:rsidRPr="000E205A">
        <w:t xml:space="preserve"> a view from space. </w:t>
      </w:r>
      <w:r w:rsidR="009853A5">
        <w:t>Proceedings of the 10</w:t>
      </w:r>
      <w:r w:rsidR="009853A5" w:rsidRPr="001D7170">
        <w:rPr>
          <w:vertAlign w:val="superscript"/>
        </w:rPr>
        <w:t>th</w:t>
      </w:r>
      <w:r w:rsidR="009853A5">
        <w:t xml:space="preserve"> International </w:t>
      </w:r>
      <w:r w:rsidR="00B91E62">
        <w:t xml:space="preserve">Coral Reef Symposium. </w:t>
      </w:r>
      <w:r w:rsidRPr="000E205A">
        <w:t>1745</w:t>
      </w:r>
      <w:r w:rsidR="00EC45F4">
        <w:t>(issue number unknown)</w:t>
      </w:r>
      <w:r w:rsidRPr="000E205A">
        <w:t>:1732–1745.</w:t>
      </w:r>
      <w:r w:rsidR="003137FB">
        <w:t xml:space="preserve"> </w:t>
      </w:r>
    </w:p>
    <w:p w14:paraId="0E759381" w14:textId="77777777" w:rsidR="000E205A" w:rsidRPr="000E205A" w:rsidRDefault="000E205A">
      <w:pPr>
        <w:jc w:val="both"/>
      </w:pPr>
    </w:p>
    <w:p w14:paraId="4FA88046" w14:textId="77777777" w:rsidR="000E205A" w:rsidRPr="000E205A" w:rsidRDefault="000E205A">
      <w:pPr>
        <w:jc w:val="both"/>
      </w:pPr>
      <w:r w:rsidRPr="000E205A">
        <w:t xml:space="preserve">Anthony KRN, </w:t>
      </w:r>
      <w:proofErr w:type="spellStart"/>
      <w:r w:rsidRPr="000E205A">
        <w:t>Kleypas</w:t>
      </w:r>
      <w:proofErr w:type="spellEnd"/>
      <w:r w:rsidRPr="000E205A">
        <w:t xml:space="preserve"> JA, </w:t>
      </w:r>
      <w:proofErr w:type="spellStart"/>
      <w:r w:rsidRPr="000E205A">
        <w:t>Gattuso</w:t>
      </w:r>
      <w:proofErr w:type="spellEnd"/>
      <w:r w:rsidRPr="000E205A">
        <w:t xml:space="preserve"> JP. 2011. Coral reefs modify their seawater carbon </w:t>
      </w:r>
    </w:p>
    <w:p w14:paraId="0E4DD10E" w14:textId="0C64E965" w:rsidR="000E205A" w:rsidRDefault="001F590A">
      <w:pPr>
        <w:ind w:left="720"/>
        <w:jc w:val="both"/>
      </w:pPr>
      <w:r>
        <w:t>c</w:t>
      </w:r>
      <w:r w:rsidR="000E205A" w:rsidRPr="000E205A">
        <w:t>hemistry - implications for impacts of ocean acidification. Glob Chang Biol. 17(12):3655–3666. doi:10.1111/j.1365-2486.2011.</w:t>
      </w:r>
      <w:proofErr w:type="gramStart"/>
      <w:r w:rsidR="000E205A" w:rsidRPr="000E205A">
        <w:t>02510.x.</w:t>
      </w:r>
      <w:proofErr w:type="gramEnd"/>
    </w:p>
    <w:p w14:paraId="165A6E35" w14:textId="2642A8AB" w:rsidR="00ED1624" w:rsidRDefault="00ED1624">
      <w:pPr>
        <w:ind w:left="720"/>
        <w:jc w:val="both"/>
      </w:pPr>
    </w:p>
    <w:p w14:paraId="691B7054" w14:textId="77777777" w:rsidR="00ED1624" w:rsidRDefault="00ED1624">
      <w:pPr>
        <w:jc w:val="both"/>
      </w:pPr>
      <w:r>
        <w:t xml:space="preserve">Barkley HC, Cohen AL, McCorkle DC, </w:t>
      </w:r>
      <w:proofErr w:type="spellStart"/>
      <w:r>
        <w:t>Golbuu</w:t>
      </w:r>
      <w:proofErr w:type="spellEnd"/>
      <w:r>
        <w:t xml:space="preserve"> Y. 2017. Mechanisms and thresholds for pH </w:t>
      </w:r>
    </w:p>
    <w:p w14:paraId="664D718C" w14:textId="1EDF9582" w:rsidR="00ED1624" w:rsidRDefault="00ED1624">
      <w:pPr>
        <w:ind w:left="720"/>
        <w:jc w:val="both"/>
      </w:pPr>
      <w:r>
        <w:t>tolerance in Palau corals. J Exp Mar Bio Ecol. 489</w:t>
      </w:r>
      <w:r w:rsidR="009A53B4">
        <w:t>(issue number unknown)</w:t>
      </w:r>
      <w:r>
        <w:t xml:space="preserve">:7–14. </w:t>
      </w:r>
      <w:proofErr w:type="gramStart"/>
      <w:r>
        <w:t>doi:10.1016/j.jembe</w:t>
      </w:r>
      <w:proofErr w:type="gramEnd"/>
      <w:r>
        <w:t>.2017.01.003.</w:t>
      </w:r>
    </w:p>
    <w:p w14:paraId="6664C998" w14:textId="4396C1DB" w:rsidR="00467838" w:rsidRDefault="00467838">
      <w:pPr>
        <w:ind w:left="720"/>
        <w:jc w:val="both"/>
      </w:pPr>
    </w:p>
    <w:p w14:paraId="53F93635" w14:textId="77777777" w:rsidR="00467838" w:rsidRDefault="00467838" w:rsidP="001D7170">
      <w:pPr>
        <w:jc w:val="both"/>
      </w:pPr>
      <w:r w:rsidRPr="00467838">
        <w:t xml:space="preserve">Bopp L, </w:t>
      </w:r>
      <w:proofErr w:type="spellStart"/>
      <w:r w:rsidRPr="00467838">
        <w:t>Resplandy</w:t>
      </w:r>
      <w:proofErr w:type="spellEnd"/>
      <w:r w:rsidRPr="00467838">
        <w:t xml:space="preserve"> L, Orr JC, </w:t>
      </w:r>
      <w:proofErr w:type="spellStart"/>
      <w:r w:rsidRPr="00467838">
        <w:t>Doney</w:t>
      </w:r>
      <w:proofErr w:type="spellEnd"/>
      <w:r w:rsidRPr="00467838">
        <w:t xml:space="preserve"> SC, Dunne JP, </w:t>
      </w:r>
      <w:proofErr w:type="spellStart"/>
      <w:r w:rsidRPr="00467838">
        <w:t>Gehlen</w:t>
      </w:r>
      <w:proofErr w:type="spellEnd"/>
      <w:r w:rsidRPr="00467838">
        <w:t xml:space="preserve"> M, Halloran P, Heinze C, </w:t>
      </w:r>
      <w:proofErr w:type="spellStart"/>
      <w:r w:rsidRPr="00467838">
        <w:t>Ilyina</w:t>
      </w:r>
      <w:proofErr w:type="spellEnd"/>
      <w:r w:rsidRPr="00467838">
        <w:t xml:space="preserve"> T, </w:t>
      </w:r>
    </w:p>
    <w:p w14:paraId="0DBA993B" w14:textId="01063E9F" w:rsidR="00467838" w:rsidRDefault="00467838" w:rsidP="001D7170">
      <w:pPr>
        <w:ind w:left="720"/>
        <w:jc w:val="both"/>
      </w:pPr>
      <w:proofErr w:type="spellStart"/>
      <w:r w:rsidRPr="00467838">
        <w:t>Séférian</w:t>
      </w:r>
      <w:proofErr w:type="spellEnd"/>
      <w:r w:rsidRPr="00467838">
        <w:t xml:space="preserve"> R, et al. 2013. Multiple stressors of ocean ecosystems in the 21st century: Projections with CMIP5 models. </w:t>
      </w:r>
      <w:proofErr w:type="spellStart"/>
      <w:r w:rsidRPr="00467838">
        <w:t>Biogeosciences</w:t>
      </w:r>
      <w:proofErr w:type="spellEnd"/>
      <w:r w:rsidRPr="00467838">
        <w:t xml:space="preserve">. 10(10):6225–6245. doi:10.5194/bg-10-6225-2013. </w:t>
      </w:r>
    </w:p>
    <w:p w14:paraId="2C933BC4" w14:textId="27688F2B" w:rsidR="00780824" w:rsidRDefault="00780824" w:rsidP="001D7170">
      <w:pPr>
        <w:jc w:val="both"/>
      </w:pPr>
    </w:p>
    <w:p w14:paraId="77D92964" w14:textId="77777777" w:rsidR="00C17AED" w:rsidRDefault="00C17AED" w:rsidP="001D7170">
      <w:pPr>
        <w:jc w:val="both"/>
      </w:pPr>
      <w:r w:rsidRPr="00C17AED">
        <w:t xml:space="preserve">Boucher O, </w:t>
      </w:r>
      <w:proofErr w:type="spellStart"/>
      <w:r w:rsidRPr="00C17AED">
        <w:t>Servonnat</w:t>
      </w:r>
      <w:proofErr w:type="spellEnd"/>
      <w:r w:rsidRPr="00C17AED">
        <w:t xml:space="preserve"> J, Albright AL, </w:t>
      </w:r>
      <w:proofErr w:type="spellStart"/>
      <w:r w:rsidRPr="00C17AED">
        <w:t>Aumont</w:t>
      </w:r>
      <w:proofErr w:type="spellEnd"/>
      <w:r w:rsidRPr="00C17AED">
        <w:t xml:space="preserve"> O, </w:t>
      </w:r>
      <w:proofErr w:type="spellStart"/>
      <w:r w:rsidRPr="00C17AED">
        <w:t>Balkanski</w:t>
      </w:r>
      <w:proofErr w:type="spellEnd"/>
      <w:r w:rsidRPr="00C17AED">
        <w:t xml:space="preserve"> Y, </w:t>
      </w:r>
      <w:proofErr w:type="spellStart"/>
      <w:r w:rsidRPr="00C17AED">
        <w:t>Bastrikov</w:t>
      </w:r>
      <w:proofErr w:type="spellEnd"/>
      <w:r w:rsidRPr="00C17AED">
        <w:t xml:space="preserve"> V, Bekki S, Bonnet R, </w:t>
      </w:r>
    </w:p>
    <w:p w14:paraId="37E3A327" w14:textId="32F6D441" w:rsidR="005C166F" w:rsidRPr="00467838" w:rsidRDefault="00C17AED" w:rsidP="001D7170">
      <w:pPr>
        <w:ind w:left="720"/>
        <w:jc w:val="both"/>
      </w:pPr>
      <w:r w:rsidRPr="00C17AED">
        <w:t>Bony S, Bopp L, et al. 2020. Presentation and Evaluation of the IPSL-CM6A-LR Climate Model. J Adv Model Earth Syst. 12(7)</w:t>
      </w:r>
      <w:r w:rsidR="00864B3E">
        <w:t>:1-52</w:t>
      </w:r>
      <w:r w:rsidR="007D1BC0">
        <w:t xml:space="preserve">. </w:t>
      </w:r>
      <w:r w:rsidRPr="00C17AED">
        <w:t>doi:10.1029/2019MS002010.</w:t>
      </w:r>
    </w:p>
    <w:p w14:paraId="123BDDD8" w14:textId="710E84CA" w:rsidR="00C96DAA" w:rsidRDefault="00C96DAA" w:rsidP="00E612F5">
      <w:pPr>
        <w:ind w:left="720"/>
        <w:jc w:val="both"/>
      </w:pPr>
    </w:p>
    <w:p w14:paraId="160C0A04" w14:textId="77777777" w:rsidR="00D03CFD" w:rsidRDefault="00D03CFD" w:rsidP="001D7170">
      <w:pPr>
        <w:jc w:val="both"/>
      </w:pPr>
      <w:r w:rsidRPr="00D03CFD">
        <w:t xml:space="preserve">Bruno JF, Bates AE, </w:t>
      </w:r>
      <w:proofErr w:type="spellStart"/>
      <w:r w:rsidRPr="00D03CFD">
        <w:t>Cacciapaglia</w:t>
      </w:r>
      <w:proofErr w:type="spellEnd"/>
      <w:r w:rsidRPr="00D03CFD">
        <w:t xml:space="preserve"> C, Pike EP, </w:t>
      </w:r>
      <w:proofErr w:type="spellStart"/>
      <w:r w:rsidRPr="00D03CFD">
        <w:t>Amstrup</w:t>
      </w:r>
      <w:proofErr w:type="spellEnd"/>
      <w:r w:rsidRPr="00D03CFD">
        <w:t xml:space="preserve"> SC, Van </w:t>
      </w:r>
      <w:proofErr w:type="spellStart"/>
      <w:r w:rsidRPr="00D03CFD">
        <w:t>Hooidonk</w:t>
      </w:r>
      <w:proofErr w:type="spellEnd"/>
      <w:r w:rsidRPr="00D03CFD">
        <w:t xml:space="preserve"> R, Henson SA, </w:t>
      </w:r>
    </w:p>
    <w:p w14:paraId="34CC3584" w14:textId="37DF8C09" w:rsidR="00D03CFD" w:rsidRPr="00D03CFD" w:rsidRDefault="00D03CFD" w:rsidP="00E612F5">
      <w:pPr>
        <w:ind w:left="720"/>
        <w:jc w:val="both"/>
      </w:pPr>
      <w:r w:rsidRPr="00D03CFD">
        <w:t xml:space="preserve">Aronson RB. 2018. Climate change threatens the world’s marine protected areas. Nat </w:t>
      </w:r>
      <w:proofErr w:type="spellStart"/>
      <w:r w:rsidRPr="00D03CFD">
        <w:t>Clim</w:t>
      </w:r>
      <w:proofErr w:type="spellEnd"/>
      <w:r w:rsidRPr="00D03CFD">
        <w:t xml:space="preserve"> Chang. 8(6):499–503. doi:10.1038/s41558-018-0149-2. </w:t>
      </w:r>
    </w:p>
    <w:p w14:paraId="451012A5" w14:textId="77777777" w:rsidR="00537CAD" w:rsidRDefault="00537CAD" w:rsidP="005561FF">
      <w:pPr>
        <w:jc w:val="both"/>
      </w:pPr>
    </w:p>
    <w:p w14:paraId="2EA746BB" w14:textId="77777777" w:rsidR="00C96DAA" w:rsidRDefault="00C96DAA" w:rsidP="00686135">
      <w:pPr>
        <w:jc w:val="both"/>
      </w:pPr>
      <w:proofErr w:type="spellStart"/>
      <w:r w:rsidRPr="00C96DAA">
        <w:t>Bryndum</w:t>
      </w:r>
      <w:proofErr w:type="spellEnd"/>
      <w:r w:rsidRPr="00C96DAA">
        <w:t xml:space="preserve">-Buchholz A, Tittensor DP, Blanchard JL, Cheung WWL, Coll M, Galbraith ED, </w:t>
      </w:r>
    </w:p>
    <w:p w14:paraId="1034739E" w14:textId="368299E6" w:rsidR="00C96DAA" w:rsidRDefault="00C96DAA" w:rsidP="00686135">
      <w:pPr>
        <w:ind w:left="720"/>
        <w:jc w:val="both"/>
        <w:rPr>
          <w:ins w:id="1810" w:author="Emma Bradshaw" w:date="2022-03-09T14:04:00Z"/>
        </w:rPr>
      </w:pPr>
      <w:r w:rsidRPr="00C96DAA">
        <w:lastRenderedPageBreak/>
        <w:t>Jennings S, Maury O, Lotze HK. 2019. Twenty-first-century climate change impacts on marine animal biomass and ecosystem structure across ocean basins. Glob Chang Biol. 25(2):459–472. doi:10.1111/gcb.14512.</w:t>
      </w:r>
    </w:p>
    <w:p w14:paraId="4B56EBDD" w14:textId="64DA3CEF" w:rsidR="00490084" w:rsidRDefault="00490084" w:rsidP="00686135">
      <w:pPr>
        <w:ind w:left="720"/>
        <w:jc w:val="both"/>
        <w:rPr>
          <w:ins w:id="1811" w:author="Emma Bradshaw" w:date="2022-03-09T14:04:00Z"/>
        </w:rPr>
      </w:pPr>
    </w:p>
    <w:p w14:paraId="5D38EF34" w14:textId="77777777" w:rsidR="00490084" w:rsidRDefault="00490084">
      <w:pPr>
        <w:jc w:val="both"/>
        <w:rPr>
          <w:ins w:id="1812" w:author="Emma Bradshaw" w:date="2022-03-09T14:04:00Z"/>
        </w:rPr>
        <w:pPrChange w:id="1813" w:author="Emma Bradshaw" w:date="2022-03-09T14:04:00Z">
          <w:pPr/>
        </w:pPrChange>
      </w:pPr>
      <w:ins w:id="1814" w:author="Emma Bradshaw" w:date="2022-03-09T14:04:00Z">
        <w:r>
          <w:t xml:space="preserve">Camp EF, Smith DJ, </w:t>
        </w:r>
        <w:proofErr w:type="spellStart"/>
        <w:r>
          <w:t>Evenhuis</w:t>
        </w:r>
        <w:proofErr w:type="spellEnd"/>
        <w:r>
          <w:t xml:space="preserve"> C, </w:t>
        </w:r>
        <w:proofErr w:type="spellStart"/>
        <w:r>
          <w:t>Enochs</w:t>
        </w:r>
        <w:proofErr w:type="spellEnd"/>
        <w:r>
          <w:t xml:space="preserve"> I, Manzello D, Woodcock S, </w:t>
        </w:r>
        <w:proofErr w:type="spellStart"/>
        <w:r>
          <w:t>Suggett</w:t>
        </w:r>
        <w:proofErr w:type="spellEnd"/>
        <w:r>
          <w:t xml:space="preserve"> DJ. 2016. </w:t>
        </w:r>
      </w:ins>
    </w:p>
    <w:p w14:paraId="08F85BF9" w14:textId="625B221F" w:rsidR="00490084" w:rsidRDefault="00490084">
      <w:pPr>
        <w:ind w:left="720"/>
        <w:jc w:val="both"/>
        <w:rPr>
          <w:ins w:id="1815" w:author="Emma Bradshaw" w:date="2022-03-09T14:04:00Z"/>
        </w:rPr>
        <w:pPrChange w:id="1816" w:author="Emma Bradshaw" w:date="2022-03-09T14:04:00Z">
          <w:pPr/>
        </w:pPrChange>
      </w:pPr>
      <w:ins w:id="1817" w:author="Emma Bradshaw" w:date="2022-03-09T14:04:00Z">
        <w:r>
          <w:t xml:space="preserve">Acclimatization to high-variance habitats does not enhance physiological tolerance of two key Caribbean corals to future temperature and </w:t>
        </w:r>
        <w:proofErr w:type="spellStart"/>
        <w:r>
          <w:t>pH.</w:t>
        </w:r>
        <w:proofErr w:type="spellEnd"/>
        <w:r>
          <w:t xml:space="preserve"> Proc R Soc B Biol Sci. 283(1831). doi:10.1098/rspb.2016.0442.</w:t>
        </w:r>
      </w:ins>
    </w:p>
    <w:p w14:paraId="23609310" w14:textId="77777777" w:rsidR="00490084" w:rsidRDefault="00490084" w:rsidP="00686135">
      <w:pPr>
        <w:ind w:left="720"/>
        <w:jc w:val="both"/>
        <w:rPr>
          <w:ins w:id="1818" w:author="Emma Bradshaw" w:date="2022-03-08T13:57:00Z"/>
        </w:rPr>
      </w:pPr>
    </w:p>
    <w:p w14:paraId="0528522A" w14:textId="15346FDC" w:rsidR="00686135" w:rsidRDefault="00686135" w:rsidP="00686135">
      <w:pPr>
        <w:ind w:left="720"/>
        <w:jc w:val="both"/>
        <w:rPr>
          <w:ins w:id="1819" w:author="Emma Bradshaw" w:date="2022-03-08T13:57:00Z"/>
        </w:rPr>
      </w:pPr>
    </w:p>
    <w:p w14:paraId="3CBA9434" w14:textId="77777777" w:rsidR="00686135" w:rsidRDefault="00686135">
      <w:pPr>
        <w:jc w:val="both"/>
        <w:rPr>
          <w:ins w:id="1820" w:author="Emma Bradshaw" w:date="2022-03-08T13:57:00Z"/>
        </w:rPr>
        <w:pPrChange w:id="1821" w:author="Emma Bradshaw" w:date="2022-03-08T13:57:00Z">
          <w:pPr/>
        </w:pPrChange>
      </w:pPr>
      <w:ins w:id="1822" w:author="Emma Bradshaw" w:date="2022-03-08T13:57:00Z">
        <w:r>
          <w:t xml:space="preserve">Carter AL, Wilson AMW, Bello M, </w:t>
        </w:r>
        <w:proofErr w:type="spellStart"/>
        <w:r>
          <w:t>Hoyos</w:t>
        </w:r>
        <w:proofErr w:type="spellEnd"/>
        <w:r>
          <w:t xml:space="preserve">-Padilla EM, </w:t>
        </w:r>
        <w:proofErr w:type="spellStart"/>
        <w:r>
          <w:t>Inall</w:t>
        </w:r>
        <w:proofErr w:type="spellEnd"/>
        <w:r>
          <w:t xml:space="preserve"> ME, Ketchum JT, </w:t>
        </w:r>
        <w:proofErr w:type="spellStart"/>
        <w:r>
          <w:t>Schurer</w:t>
        </w:r>
        <w:proofErr w:type="spellEnd"/>
        <w:r>
          <w:t xml:space="preserve"> A, </w:t>
        </w:r>
      </w:ins>
    </w:p>
    <w:p w14:paraId="0EADA60E" w14:textId="4CE7D71F" w:rsidR="00686135" w:rsidRDefault="00686135">
      <w:pPr>
        <w:ind w:left="720"/>
        <w:jc w:val="both"/>
        <w:rPr>
          <w:ins w:id="1823" w:author="Emma Bradshaw" w:date="2022-03-08T13:57:00Z"/>
        </w:rPr>
        <w:pPrChange w:id="1824" w:author="Emma Bradshaw" w:date="2022-03-08T13:57:00Z">
          <w:pPr/>
        </w:pPrChange>
      </w:pPr>
      <w:ins w:id="1825" w:author="Emma Bradshaw" w:date="2022-03-08T13:57:00Z">
        <w:r>
          <w:t xml:space="preserve">Tudhope AW. 2020. Assessing opportunities to support coral reef climate change refugia in MPAs: A case study at the Revillagigedo Archipelago. Mar Policy. 112. </w:t>
        </w:r>
        <w:proofErr w:type="gramStart"/>
        <w:r>
          <w:t>doi:10.1016/j.marpol</w:t>
        </w:r>
        <w:proofErr w:type="gramEnd"/>
        <w:r>
          <w:t>.2019.103769.</w:t>
        </w:r>
      </w:ins>
    </w:p>
    <w:p w14:paraId="17B3F4E2" w14:textId="77777777" w:rsidR="00686135" w:rsidDel="00686135" w:rsidRDefault="00686135">
      <w:pPr>
        <w:ind w:left="720"/>
        <w:jc w:val="both"/>
        <w:rPr>
          <w:del w:id="1826" w:author="Emma Bradshaw" w:date="2022-03-08T13:57:00Z"/>
        </w:rPr>
      </w:pPr>
    </w:p>
    <w:p w14:paraId="73ED7D99" w14:textId="77777777" w:rsidR="00F178E8" w:rsidRDefault="00F178E8">
      <w:pPr>
        <w:jc w:val="both"/>
        <w:pPrChange w:id="1827" w:author="Emma Bradshaw" w:date="2022-03-08T13:57:00Z">
          <w:pPr>
            <w:ind w:left="720"/>
            <w:jc w:val="both"/>
          </w:pPr>
        </w:pPrChange>
      </w:pPr>
    </w:p>
    <w:p w14:paraId="68E43D40" w14:textId="77777777" w:rsidR="00F178E8" w:rsidRDefault="00F178E8" w:rsidP="00686135">
      <w:pPr>
        <w:jc w:val="both"/>
      </w:pPr>
      <w:proofErr w:type="spellStart"/>
      <w:r>
        <w:t>Chakravarti</w:t>
      </w:r>
      <w:proofErr w:type="spellEnd"/>
      <w:r>
        <w:t xml:space="preserve"> LJ, Beltran VH, van </w:t>
      </w:r>
      <w:proofErr w:type="spellStart"/>
      <w:r>
        <w:t>Oppen</w:t>
      </w:r>
      <w:proofErr w:type="spellEnd"/>
      <w:r>
        <w:t xml:space="preserve"> MJH. 2017. Rapid thermal adaptation in </w:t>
      </w:r>
      <w:proofErr w:type="spellStart"/>
      <w:r>
        <w:t>photosymbionts</w:t>
      </w:r>
      <w:proofErr w:type="spellEnd"/>
      <w:r>
        <w:t xml:space="preserve"> </w:t>
      </w:r>
    </w:p>
    <w:p w14:paraId="6C06AD61" w14:textId="30BBC4D9" w:rsidR="00F178E8" w:rsidRDefault="00F178E8">
      <w:pPr>
        <w:ind w:firstLine="720"/>
        <w:jc w:val="both"/>
        <w:pPrChange w:id="1828" w:author="Emma Bradshaw" w:date="2022-03-08T13:57:00Z">
          <w:pPr>
            <w:ind w:firstLine="720"/>
          </w:pPr>
        </w:pPrChange>
      </w:pPr>
      <w:r>
        <w:t>of reef-building corals. Glob Chang Biol. 23(11):4675–4688. doi:10.1111/gcb.13702.</w:t>
      </w:r>
    </w:p>
    <w:p w14:paraId="3CD1AC56" w14:textId="77777777" w:rsidR="00D760E5" w:rsidRPr="001026A9" w:rsidRDefault="00D760E5">
      <w:pPr>
        <w:jc w:val="both"/>
        <w:rPr>
          <w:rPrChange w:id="1829" w:author="Emma Bradshaw" w:date="2022-02-28T14:49:00Z">
            <w:rPr>
              <w:lang w:val="fr-CA"/>
            </w:rPr>
          </w:rPrChange>
        </w:rPr>
        <w:pPrChange w:id="1830" w:author="Emma Bradshaw" w:date="2022-03-08T13:57:00Z">
          <w:pPr/>
        </w:pPrChange>
      </w:pPr>
    </w:p>
    <w:p w14:paraId="3D872E20" w14:textId="77777777" w:rsidR="000E205A" w:rsidRPr="000E205A" w:rsidRDefault="000E205A" w:rsidP="00686135">
      <w:pPr>
        <w:jc w:val="both"/>
      </w:pPr>
      <w:proofErr w:type="spellStart"/>
      <w:r w:rsidRPr="00BF6CF4">
        <w:rPr>
          <w:lang w:val="fr-CA"/>
        </w:rPr>
        <w:t>Cotovicz</w:t>
      </w:r>
      <w:proofErr w:type="spellEnd"/>
      <w:r w:rsidRPr="00BF6CF4">
        <w:rPr>
          <w:lang w:val="fr-CA"/>
        </w:rPr>
        <w:t xml:space="preserve"> LC, </w:t>
      </w:r>
      <w:proofErr w:type="spellStart"/>
      <w:r w:rsidRPr="00BF6CF4">
        <w:rPr>
          <w:lang w:val="fr-CA"/>
        </w:rPr>
        <w:t>Chielle</w:t>
      </w:r>
      <w:proofErr w:type="spellEnd"/>
      <w:r w:rsidRPr="00BF6CF4">
        <w:rPr>
          <w:lang w:val="fr-CA"/>
        </w:rPr>
        <w:t xml:space="preserve"> R, Marins RV. 2020. </w:t>
      </w:r>
      <w:r w:rsidRPr="000E205A">
        <w:t xml:space="preserve">Air-sea CO2 flux in an equatorial continental shelf </w:t>
      </w:r>
    </w:p>
    <w:p w14:paraId="0601571F" w14:textId="798C9EFD" w:rsidR="000E205A" w:rsidRPr="00BF6CF4" w:rsidRDefault="000E205A" w:rsidP="00986914">
      <w:pPr>
        <w:ind w:left="720"/>
        <w:jc w:val="both"/>
        <w:rPr>
          <w:lang w:val="fr-CA"/>
        </w:rPr>
      </w:pPr>
      <w:r w:rsidRPr="000E205A">
        <w:t xml:space="preserve">dominated by coral reefs (Southwestern Atlantic Ocean). </w:t>
      </w:r>
      <w:proofErr w:type="spellStart"/>
      <w:r w:rsidRPr="00BF6CF4">
        <w:rPr>
          <w:lang w:val="fr-CA"/>
        </w:rPr>
        <w:t>Cont</w:t>
      </w:r>
      <w:proofErr w:type="spellEnd"/>
      <w:r w:rsidRPr="00BF6CF4">
        <w:rPr>
          <w:lang w:val="fr-CA"/>
        </w:rPr>
        <w:t xml:space="preserve"> Shelf </w:t>
      </w:r>
      <w:proofErr w:type="spellStart"/>
      <w:r w:rsidRPr="00BF6CF4">
        <w:rPr>
          <w:lang w:val="fr-CA"/>
        </w:rPr>
        <w:t>Res</w:t>
      </w:r>
      <w:proofErr w:type="spellEnd"/>
      <w:r w:rsidRPr="00BF6CF4">
        <w:rPr>
          <w:lang w:val="fr-CA"/>
        </w:rPr>
        <w:t xml:space="preserve">. 204(104175): 1-12. </w:t>
      </w:r>
    </w:p>
    <w:p w14:paraId="22BC3A3C" w14:textId="2A12E00C" w:rsidR="007906C6" w:rsidRPr="00BF6CF4" w:rsidRDefault="007906C6" w:rsidP="007906C6">
      <w:pPr>
        <w:jc w:val="both"/>
        <w:rPr>
          <w:lang w:val="fr-CA"/>
        </w:rPr>
      </w:pPr>
    </w:p>
    <w:p w14:paraId="0C067688" w14:textId="77777777" w:rsidR="007906C6" w:rsidRDefault="007906C6" w:rsidP="00600B58">
      <w:pPr>
        <w:jc w:val="both"/>
      </w:pPr>
      <w:proofErr w:type="spellStart"/>
      <w:r w:rsidRPr="00BF6CF4">
        <w:rPr>
          <w:lang w:val="fr-CA"/>
        </w:rPr>
        <w:t>Crouzeilles</w:t>
      </w:r>
      <w:proofErr w:type="spellEnd"/>
      <w:r w:rsidRPr="00BF6CF4">
        <w:rPr>
          <w:lang w:val="fr-CA"/>
        </w:rPr>
        <w:t xml:space="preserve"> R, Lorini ML, </w:t>
      </w:r>
      <w:proofErr w:type="spellStart"/>
      <w:r w:rsidRPr="00BF6CF4">
        <w:rPr>
          <w:lang w:val="fr-CA"/>
        </w:rPr>
        <w:t>Grelle</w:t>
      </w:r>
      <w:proofErr w:type="spellEnd"/>
      <w:r w:rsidRPr="00BF6CF4">
        <w:rPr>
          <w:lang w:val="fr-CA"/>
        </w:rPr>
        <w:t xml:space="preserve"> CEV. 2013. </w:t>
      </w:r>
      <w:r w:rsidRPr="007906C6">
        <w:t xml:space="preserve">The importance of using sustainable use protected </w:t>
      </w:r>
    </w:p>
    <w:p w14:paraId="3129F471" w14:textId="374BECB8" w:rsidR="007906C6" w:rsidRDefault="007906C6" w:rsidP="00600B58">
      <w:pPr>
        <w:ind w:left="720"/>
        <w:jc w:val="both"/>
        <w:rPr>
          <w:ins w:id="1831" w:author="Emma Bradshaw" w:date="2022-03-09T14:02:00Z"/>
        </w:rPr>
      </w:pPr>
      <w:r w:rsidRPr="007906C6">
        <w:t xml:space="preserve">areas for functional connectivity. Biol </w:t>
      </w:r>
      <w:proofErr w:type="spellStart"/>
      <w:r w:rsidRPr="007906C6">
        <w:t>Conserv</w:t>
      </w:r>
      <w:proofErr w:type="spellEnd"/>
      <w:r w:rsidRPr="007906C6">
        <w:t>. 159</w:t>
      </w:r>
      <w:r w:rsidR="00834E44">
        <w:t>(issue number unknown)</w:t>
      </w:r>
      <w:r w:rsidRPr="007906C6">
        <w:t xml:space="preserve">:450–457. </w:t>
      </w:r>
      <w:proofErr w:type="gramStart"/>
      <w:r w:rsidRPr="007906C6">
        <w:t>doi:10.1016/j.biocon</w:t>
      </w:r>
      <w:proofErr w:type="gramEnd"/>
      <w:r w:rsidRPr="007906C6">
        <w:t>.2012.10.023.</w:t>
      </w:r>
    </w:p>
    <w:p w14:paraId="76C5265B" w14:textId="3260D4AE" w:rsidR="00D739FC" w:rsidRDefault="00D739FC" w:rsidP="00600B58">
      <w:pPr>
        <w:ind w:left="720"/>
        <w:jc w:val="both"/>
        <w:rPr>
          <w:ins w:id="1832" w:author="Emma Bradshaw" w:date="2022-03-09T14:02:00Z"/>
        </w:rPr>
      </w:pPr>
    </w:p>
    <w:p w14:paraId="332341AC" w14:textId="77777777" w:rsidR="00D739FC" w:rsidRDefault="00D739FC">
      <w:pPr>
        <w:jc w:val="both"/>
        <w:rPr>
          <w:ins w:id="1833" w:author="Emma Bradshaw" w:date="2022-03-09T14:02:00Z"/>
        </w:rPr>
        <w:pPrChange w:id="1834" w:author="Emma Bradshaw" w:date="2022-03-09T14:02:00Z">
          <w:pPr/>
        </w:pPrChange>
      </w:pPr>
      <w:ins w:id="1835" w:author="Emma Bradshaw" w:date="2022-03-09T14:02:00Z">
        <w:r>
          <w:t xml:space="preserve">de Oliveira Soares M, Teixeira CEP, Ferreira SMC, </w:t>
        </w:r>
        <w:proofErr w:type="spellStart"/>
        <w:r>
          <w:t>Gurgel</w:t>
        </w:r>
        <w:proofErr w:type="spellEnd"/>
        <w:r>
          <w:t xml:space="preserve"> ALAR, Paiva BP, Menezes MOB, </w:t>
        </w:r>
      </w:ins>
    </w:p>
    <w:p w14:paraId="47CBDFAB" w14:textId="39169A1E" w:rsidR="00D739FC" w:rsidRDefault="00D739FC" w:rsidP="00F41BDE">
      <w:pPr>
        <w:ind w:left="720"/>
        <w:jc w:val="both"/>
      </w:pPr>
      <w:ins w:id="1836" w:author="Emma Bradshaw" w:date="2022-03-09T14:02:00Z">
        <w:r>
          <w:t xml:space="preserve">Davis M, Tavares TCL. 2019. Thermal stress and tropical reefs: mass coral bleaching in a stable temperature environment? Mar </w:t>
        </w:r>
        <w:proofErr w:type="spellStart"/>
        <w:r>
          <w:t>Biodivers</w:t>
        </w:r>
        <w:proofErr w:type="spellEnd"/>
        <w:r>
          <w:t>. 49(6):2921–2929. doi:10.1007/s12526-019-00994-4.</w:t>
        </w:r>
      </w:ins>
    </w:p>
    <w:p w14:paraId="3256B780" w14:textId="77777777" w:rsidR="00A52D84" w:rsidRDefault="00A52D84" w:rsidP="007906C6">
      <w:pPr>
        <w:ind w:left="720"/>
      </w:pPr>
    </w:p>
    <w:p w14:paraId="1CD24A29" w14:textId="77777777" w:rsidR="00A52D84" w:rsidRDefault="00A52D84" w:rsidP="00A52D84">
      <w:pPr>
        <w:jc w:val="both"/>
      </w:pPr>
      <w:r w:rsidRPr="00A52D84">
        <w:t xml:space="preserve">Dieterich C, Wang S, </w:t>
      </w:r>
      <w:proofErr w:type="spellStart"/>
      <w:r w:rsidRPr="00A52D84">
        <w:t>Schimanke</w:t>
      </w:r>
      <w:proofErr w:type="spellEnd"/>
      <w:r w:rsidRPr="00A52D84">
        <w:t xml:space="preserve"> S, </w:t>
      </w:r>
      <w:proofErr w:type="spellStart"/>
      <w:r w:rsidRPr="00A52D84">
        <w:t>Gröger</w:t>
      </w:r>
      <w:proofErr w:type="spellEnd"/>
      <w:r w:rsidRPr="00A52D84">
        <w:t xml:space="preserve"> M, Klein B, </w:t>
      </w:r>
      <w:proofErr w:type="spellStart"/>
      <w:r w:rsidRPr="00A52D84">
        <w:t>Hordoir</w:t>
      </w:r>
      <w:proofErr w:type="spellEnd"/>
      <w:r w:rsidRPr="00A52D84">
        <w:t xml:space="preserve"> R, Samuelsson P, Liu Y, </w:t>
      </w:r>
      <w:proofErr w:type="spellStart"/>
      <w:r w:rsidRPr="00A52D84">
        <w:t>Axell</w:t>
      </w:r>
      <w:proofErr w:type="spellEnd"/>
      <w:r w:rsidRPr="00A52D84">
        <w:t xml:space="preserve"> </w:t>
      </w:r>
    </w:p>
    <w:p w14:paraId="28C50D3C" w14:textId="395C4778" w:rsidR="00A52D84" w:rsidRDefault="00A52D84" w:rsidP="00A52D84">
      <w:pPr>
        <w:ind w:left="720"/>
        <w:jc w:val="both"/>
      </w:pPr>
      <w:r w:rsidRPr="00A52D84">
        <w:rPr>
          <w:lang w:val="fr-CA"/>
        </w:rPr>
        <w:t xml:space="preserve">L, </w:t>
      </w:r>
      <w:proofErr w:type="spellStart"/>
      <w:r w:rsidRPr="00A52D84">
        <w:rPr>
          <w:lang w:val="fr-CA"/>
        </w:rPr>
        <w:t>Höglund</w:t>
      </w:r>
      <w:proofErr w:type="spellEnd"/>
      <w:r w:rsidRPr="00A52D84">
        <w:rPr>
          <w:lang w:val="fr-CA"/>
        </w:rPr>
        <w:t xml:space="preserve"> A, et al. 2019. </w:t>
      </w:r>
      <w:r w:rsidRPr="00A52D84">
        <w:t>Surface heat budget over the north sea in climate change simulations. Atmosphere (Basel). 10(5)</w:t>
      </w:r>
      <w:r w:rsidR="00FA4E9C">
        <w:t>:1-26</w:t>
      </w:r>
      <w:r w:rsidRPr="00A52D84">
        <w:t>. doi:10.3390/atmos10050272.</w:t>
      </w:r>
    </w:p>
    <w:p w14:paraId="242E8F0D" w14:textId="2932B200" w:rsidR="00F21C56" w:rsidRDefault="00F21C56" w:rsidP="00A52D84">
      <w:pPr>
        <w:ind w:left="720"/>
        <w:jc w:val="both"/>
      </w:pPr>
    </w:p>
    <w:p w14:paraId="6AC166B9" w14:textId="77777777" w:rsidR="00F21C56" w:rsidRDefault="00F21C56" w:rsidP="00F21C56">
      <w:pPr>
        <w:jc w:val="both"/>
      </w:pPr>
      <w:r w:rsidRPr="00082633">
        <w:t xml:space="preserve">Dudley N, Parrish JD, Redford KH, Stolton S. 2010. The revised IUCN protected area </w:t>
      </w:r>
    </w:p>
    <w:p w14:paraId="18E38065" w14:textId="381D5D79" w:rsidR="00F21C56" w:rsidRDefault="00F21C56">
      <w:pPr>
        <w:ind w:left="720"/>
        <w:jc w:val="both"/>
      </w:pPr>
      <w:r w:rsidRPr="00082633">
        <w:t xml:space="preserve">management categories: The debate and ways forward. ORYX. 44(4):485–490. doi:10.1017/S0030605310000566. </w:t>
      </w:r>
    </w:p>
    <w:p w14:paraId="4F57E62A" w14:textId="7A25AE60" w:rsidR="004774B1" w:rsidRDefault="004774B1" w:rsidP="00A52D84">
      <w:pPr>
        <w:ind w:left="720"/>
        <w:jc w:val="both"/>
      </w:pPr>
    </w:p>
    <w:p w14:paraId="4963307D" w14:textId="77777777" w:rsidR="00690B78" w:rsidRDefault="004774B1" w:rsidP="0047169E">
      <w:pPr>
        <w:jc w:val="both"/>
      </w:pPr>
      <w:r w:rsidRPr="00690B78">
        <w:t>Dudley</w:t>
      </w:r>
      <w:r w:rsidR="001F1B6C" w:rsidRPr="00690B78">
        <w:t xml:space="preserve"> N, </w:t>
      </w:r>
      <w:proofErr w:type="spellStart"/>
      <w:r w:rsidR="001F1B6C" w:rsidRPr="00690B78">
        <w:t>Shadie</w:t>
      </w:r>
      <w:proofErr w:type="spellEnd"/>
      <w:r w:rsidR="001F1B6C">
        <w:t xml:space="preserve"> P, Stolton S. </w:t>
      </w:r>
      <w:r w:rsidRPr="000E205A">
        <w:t xml:space="preserve">2013. </w:t>
      </w:r>
      <w:r w:rsidR="0047169E" w:rsidRPr="0047169E">
        <w:t xml:space="preserve">Guidelines for applying protected area management </w:t>
      </w:r>
    </w:p>
    <w:p w14:paraId="647B9EDC" w14:textId="675F8A59" w:rsidR="00F21C56" w:rsidRDefault="0047169E">
      <w:pPr>
        <w:ind w:left="720"/>
        <w:jc w:val="both"/>
        <w:rPr>
          <w:ins w:id="1837" w:author="Emma Bradshaw" w:date="2022-03-08T14:41:00Z"/>
        </w:rPr>
      </w:pPr>
      <w:r w:rsidRPr="0047169E">
        <w:t>categories including IUCN WCPA best practice guidance on recognising protected areas and assigning management categories and governance types</w:t>
      </w:r>
      <w:r w:rsidR="00973927">
        <w:t xml:space="preserve"> (no. 21)</w:t>
      </w:r>
      <w:r>
        <w:t xml:space="preserve">. </w:t>
      </w:r>
      <w:r w:rsidR="004774B1" w:rsidRPr="000E205A">
        <w:t>Gland, Switzerland: IUCN</w:t>
      </w:r>
      <w:r w:rsidR="00237219">
        <w:t xml:space="preserve">; </w:t>
      </w:r>
      <w:r w:rsidR="004774B1" w:rsidRPr="000E205A">
        <w:t>[</w:t>
      </w:r>
      <w:r w:rsidR="00237219">
        <w:t xml:space="preserve">date updated unknown; </w:t>
      </w:r>
      <w:r w:rsidR="004774B1" w:rsidRPr="000E205A">
        <w:t xml:space="preserve">accessed 2021 Feb 24]. </w:t>
      </w:r>
      <w:hyperlink r:id="rId27" w:history="1">
        <w:r w:rsidR="004774B1" w:rsidRPr="000E205A">
          <w:rPr>
            <w:rStyle w:val="Hyperlink"/>
          </w:rPr>
          <w:t>www.iucn.org/pa_guidelines</w:t>
        </w:r>
      </w:hyperlink>
      <w:r w:rsidR="004774B1" w:rsidRPr="000E205A">
        <w:t>.</w:t>
      </w:r>
      <w:r w:rsidR="00714733">
        <w:t xml:space="preserve"> </w:t>
      </w:r>
    </w:p>
    <w:p w14:paraId="574B6FFE" w14:textId="586CF877" w:rsidR="00B359D4" w:rsidRDefault="00B359D4">
      <w:pPr>
        <w:ind w:left="720"/>
        <w:jc w:val="both"/>
        <w:rPr>
          <w:ins w:id="1838" w:author="Emma Bradshaw" w:date="2022-03-08T14:41:00Z"/>
        </w:rPr>
      </w:pPr>
    </w:p>
    <w:p w14:paraId="1996B932" w14:textId="77777777" w:rsidR="00B359D4" w:rsidRDefault="00B359D4">
      <w:pPr>
        <w:jc w:val="both"/>
        <w:rPr>
          <w:ins w:id="1839" w:author="Emma Bradshaw" w:date="2022-03-08T14:41:00Z"/>
        </w:rPr>
        <w:pPrChange w:id="1840" w:author="Emma Bradshaw" w:date="2022-03-08T14:41:00Z">
          <w:pPr/>
        </w:pPrChange>
      </w:pPr>
      <w:ins w:id="1841" w:author="Emma Bradshaw" w:date="2022-03-08T14:41:00Z">
        <w:r>
          <w:t xml:space="preserve">Edgar GJ, Stuart-Smith RD, Willis TJ, </w:t>
        </w:r>
        <w:proofErr w:type="spellStart"/>
        <w:r>
          <w:t>Kininmonth</w:t>
        </w:r>
        <w:proofErr w:type="spellEnd"/>
        <w:r>
          <w:t xml:space="preserve"> S, Baker SC, Banks S, Barrett NS, </w:t>
        </w:r>
        <w:proofErr w:type="spellStart"/>
        <w:r>
          <w:t>Becerro</w:t>
        </w:r>
        <w:proofErr w:type="spellEnd"/>
        <w:r>
          <w:t xml:space="preserve"> </w:t>
        </w:r>
      </w:ins>
    </w:p>
    <w:p w14:paraId="0235FB90" w14:textId="38F7E847" w:rsidR="00B359D4" w:rsidRPr="00767248" w:rsidRDefault="00B359D4">
      <w:pPr>
        <w:ind w:left="720"/>
        <w:jc w:val="both"/>
        <w:rPr>
          <w:ins w:id="1842" w:author="Emma Bradshaw" w:date="2022-03-08T14:41:00Z"/>
          <w:lang w:val="fr-CA"/>
          <w:rPrChange w:id="1843" w:author="Emma Bradshaw" w:date="2022-03-11T14:00:00Z">
            <w:rPr>
              <w:ins w:id="1844" w:author="Emma Bradshaw" w:date="2022-03-08T14:41:00Z"/>
            </w:rPr>
          </w:rPrChange>
        </w:rPr>
        <w:pPrChange w:id="1845" w:author="Emma Bradshaw" w:date="2022-03-08T14:41:00Z">
          <w:pPr/>
        </w:pPrChange>
      </w:pPr>
      <w:ins w:id="1846" w:author="Emma Bradshaw" w:date="2022-03-08T14:41:00Z">
        <w:r>
          <w:lastRenderedPageBreak/>
          <w:t xml:space="preserve">MA, Bernard ATF, </w:t>
        </w:r>
        <w:proofErr w:type="spellStart"/>
        <w:r>
          <w:t>Berkhout</w:t>
        </w:r>
        <w:proofErr w:type="spellEnd"/>
        <w:r>
          <w:t xml:space="preserve"> J, et al. 2014. Global conservation outcomes depend on marine protected areas with five key features. </w:t>
        </w:r>
        <w:r w:rsidRPr="00767248">
          <w:rPr>
            <w:lang w:val="fr-CA"/>
            <w:rPrChange w:id="1847" w:author="Emma Bradshaw" w:date="2022-03-11T14:00:00Z">
              <w:rPr/>
            </w:rPrChange>
          </w:rPr>
          <w:t xml:space="preserve">Nature. 506(7487):216–220. </w:t>
        </w:r>
        <w:proofErr w:type="gramStart"/>
        <w:r w:rsidRPr="00767248">
          <w:rPr>
            <w:lang w:val="fr-CA"/>
            <w:rPrChange w:id="1848" w:author="Emma Bradshaw" w:date="2022-03-11T14:00:00Z">
              <w:rPr/>
            </w:rPrChange>
          </w:rPr>
          <w:t>doi</w:t>
        </w:r>
        <w:proofErr w:type="gramEnd"/>
        <w:r w:rsidRPr="00767248">
          <w:rPr>
            <w:lang w:val="fr-CA"/>
            <w:rPrChange w:id="1849" w:author="Emma Bradshaw" w:date="2022-03-11T14:00:00Z">
              <w:rPr/>
            </w:rPrChange>
          </w:rPr>
          <w:t>:10.1038/nature13022.</w:t>
        </w:r>
      </w:ins>
    </w:p>
    <w:p w14:paraId="6784C964" w14:textId="77777777" w:rsidR="00B359D4" w:rsidRPr="00767248" w:rsidDel="00B359D4" w:rsidRDefault="00B359D4">
      <w:pPr>
        <w:ind w:left="720"/>
        <w:jc w:val="both"/>
        <w:rPr>
          <w:del w:id="1850" w:author="Emma Bradshaw" w:date="2022-03-08T14:41:00Z"/>
          <w:lang w:val="fr-CA"/>
          <w:rPrChange w:id="1851" w:author="Emma Bradshaw" w:date="2022-03-11T14:00:00Z">
            <w:rPr>
              <w:del w:id="1852" w:author="Emma Bradshaw" w:date="2022-03-08T14:41:00Z"/>
            </w:rPr>
          </w:rPrChange>
        </w:rPr>
      </w:pPr>
    </w:p>
    <w:p w14:paraId="55B16E1C" w14:textId="77777777" w:rsidR="000E205A" w:rsidRPr="00767248" w:rsidRDefault="000E205A">
      <w:pPr>
        <w:jc w:val="both"/>
        <w:rPr>
          <w:lang w:val="fr-CA"/>
          <w:rPrChange w:id="1853" w:author="Emma Bradshaw" w:date="2022-03-11T14:00:00Z">
            <w:rPr/>
          </w:rPrChange>
        </w:rPr>
        <w:pPrChange w:id="1854" w:author="Emma Bradshaw" w:date="2022-03-08T14:41:00Z">
          <w:pPr>
            <w:ind w:left="720"/>
            <w:jc w:val="both"/>
          </w:pPr>
        </w:pPrChange>
      </w:pPr>
    </w:p>
    <w:p w14:paraId="12DA1100" w14:textId="77777777" w:rsidR="000E205A" w:rsidRPr="000E205A" w:rsidRDefault="000E205A" w:rsidP="00986914">
      <w:pPr>
        <w:jc w:val="both"/>
      </w:pPr>
      <w:r w:rsidRPr="00767248">
        <w:rPr>
          <w:lang w:val="fr-CA"/>
          <w:rPrChange w:id="1855" w:author="Emma Bradshaw" w:date="2022-03-11T14:00:00Z">
            <w:rPr/>
          </w:rPrChange>
        </w:rPr>
        <w:t xml:space="preserve">Eyre BD, </w:t>
      </w:r>
      <w:proofErr w:type="spellStart"/>
      <w:r w:rsidRPr="00767248">
        <w:rPr>
          <w:lang w:val="fr-CA"/>
          <w:rPrChange w:id="1856" w:author="Emma Bradshaw" w:date="2022-03-11T14:00:00Z">
            <w:rPr/>
          </w:rPrChange>
        </w:rPr>
        <w:t>Cyronak</w:t>
      </w:r>
      <w:proofErr w:type="spellEnd"/>
      <w:r w:rsidRPr="00767248">
        <w:rPr>
          <w:lang w:val="fr-CA"/>
          <w:rPrChange w:id="1857" w:author="Emma Bradshaw" w:date="2022-03-11T14:00:00Z">
            <w:rPr/>
          </w:rPrChange>
        </w:rPr>
        <w:t xml:space="preserve"> T, </w:t>
      </w:r>
      <w:proofErr w:type="spellStart"/>
      <w:r w:rsidRPr="00767248">
        <w:rPr>
          <w:lang w:val="fr-CA"/>
          <w:rPrChange w:id="1858" w:author="Emma Bradshaw" w:date="2022-03-11T14:00:00Z">
            <w:rPr/>
          </w:rPrChange>
        </w:rPr>
        <w:t>Drupp</w:t>
      </w:r>
      <w:proofErr w:type="spellEnd"/>
      <w:r w:rsidRPr="00767248">
        <w:rPr>
          <w:lang w:val="fr-CA"/>
          <w:rPrChange w:id="1859" w:author="Emma Bradshaw" w:date="2022-03-11T14:00:00Z">
            <w:rPr/>
          </w:rPrChange>
        </w:rPr>
        <w:t xml:space="preserve"> P, De Carlo EH, Sachs JP, Andersson AJ. 2018. </w:t>
      </w:r>
      <w:r w:rsidRPr="000E205A">
        <w:t xml:space="preserve">Coral reefs will </w:t>
      </w:r>
    </w:p>
    <w:p w14:paraId="52CAE4E5" w14:textId="05624C42" w:rsidR="000E205A" w:rsidRDefault="000E205A" w:rsidP="00986914">
      <w:pPr>
        <w:ind w:left="720"/>
        <w:jc w:val="both"/>
      </w:pPr>
      <w:r w:rsidRPr="000E205A">
        <w:t xml:space="preserve">transition to net dissolving before end of century. </w:t>
      </w:r>
      <w:r w:rsidRPr="001503E7">
        <w:t>Science. 359(6378): 9908-9911. DOI: 10.1126/</w:t>
      </w:r>
      <w:proofErr w:type="gramStart"/>
      <w:r w:rsidRPr="001503E7">
        <w:t>science.aao</w:t>
      </w:r>
      <w:proofErr w:type="gramEnd"/>
      <w:r w:rsidRPr="001503E7">
        <w:t>11181</w:t>
      </w:r>
    </w:p>
    <w:p w14:paraId="27142E5C" w14:textId="1E634148" w:rsidR="001B166D" w:rsidRDefault="001B166D" w:rsidP="00986914">
      <w:pPr>
        <w:ind w:left="720"/>
        <w:jc w:val="both"/>
      </w:pPr>
    </w:p>
    <w:p w14:paraId="657BF58E" w14:textId="77777777" w:rsidR="00C730D2" w:rsidRDefault="001B166D" w:rsidP="00C730D2">
      <w:pPr>
        <w:jc w:val="both"/>
      </w:pPr>
      <w:r w:rsidRPr="001B166D">
        <w:t xml:space="preserve">Eyring, V., Bony, S., </w:t>
      </w:r>
      <w:proofErr w:type="spellStart"/>
      <w:r w:rsidRPr="001B166D">
        <w:t>Meehl</w:t>
      </w:r>
      <w:proofErr w:type="spellEnd"/>
      <w:r w:rsidRPr="001B166D">
        <w:t>, G. A., Senior, C. A., Stevens, B., Stouffer, R. J., and Taylor, K. E.</w:t>
      </w:r>
      <w:r>
        <w:t xml:space="preserve"> </w:t>
      </w:r>
    </w:p>
    <w:p w14:paraId="5E890835" w14:textId="3098803A" w:rsidR="001B166D" w:rsidRPr="001B166D" w:rsidRDefault="001B166D" w:rsidP="00475D78">
      <w:pPr>
        <w:ind w:left="720"/>
        <w:jc w:val="both"/>
      </w:pPr>
      <w:r>
        <w:t>2016.</w:t>
      </w:r>
      <w:r w:rsidRPr="001B166D">
        <w:t xml:space="preserve"> Overview of the Coupled Model Intercomparison Project Phase 6 (CMIP6) experimental design and organization, </w:t>
      </w:r>
      <w:proofErr w:type="spellStart"/>
      <w:r w:rsidRPr="001B166D">
        <w:t>Geosci</w:t>
      </w:r>
      <w:proofErr w:type="spellEnd"/>
      <w:r w:rsidRPr="001B166D">
        <w:t xml:space="preserve">. Model Dev., 9, 1937–1958, </w:t>
      </w:r>
      <w:hyperlink r:id="rId28" w:history="1">
        <w:r w:rsidRPr="00D64D36">
          <w:rPr>
            <w:rStyle w:val="Hyperlink"/>
          </w:rPr>
          <w:t>https://doi.org/10.5194/gmd-9-1937-2016</w:t>
        </w:r>
      </w:hyperlink>
      <w:r>
        <w:t xml:space="preserve">. </w:t>
      </w:r>
    </w:p>
    <w:p w14:paraId="60CC2E1D" w14:textId="77777777" w:rsidR="001B166D" w:rsidRPr="001503E7" w:rsidRDefault="001B166D" w:rsidP="00986914">
      <w:pPr>
        <w:ind w:left="720"/>
        <w:jc w:val="both"/>
      </w:pPr>
    </w:p>
    <w:p w14:paraId="4CBC125D" w14:textId="57D52A6E" w:rsidR="000E205A" w:rsidRPr="001503E7" w:rsidRDefault="000E205A" w:rsidP="00986914">
      <w:pPr>
        <w:jc w:val="both"/>
      </w:pPr>
    </w:p>
    <w:p w14:paraId="50366B4E" w14:textId="77777777" w:rsidR="00CA61D9" w:rsidRDefault="00CA61D9" w:rsidP="00CA61D9">
      <w:pPr>
        <w:jc w:val="both"/>
      </w:pPr>
      <w:r w:rsidRPr="00CA61D9">
        <w:t xml:space="preserve">Fabricius KE, Langdon C, </w:t>
      </w:r>
      <w:proofErr w:type="spellStart"/>
      <w:r w:rsidRPr="00CA61D9">
        <w:t>Uthicke</w:t>
      </w:r>
      <w:proofErr w:type="spellEnd"/>
      <w:r w:rsidRPr="00CA61D9">
        <w:t xml:space="preserve"> S, Humphrey C, Noonan S, </w:t>
      </w:r>
      <w:proofErr w:type="spellStart"/>
      <w:r w:rsidRPr="00CA61D9">
        <w:t>De’ath</w:t>
      </w:r>
      <w:proofErr w:type="spellEnd"/>
      <w:r w:rsidRPr="00CA61D9">
        <w:t xml:space="preserve"> G, Okazaki R, </w:t>
      </w:r>
    </w:p>
    <w:p w14:paraId="5CBC67DD" w14:textId="02624E66" w:rsidR="003D1B9B" w:rsidRDefault="00CA61D9" w:rsidP="00002AD8">
      <w:pPr>
        <w:ind w:left="720"/>
        <w:jc w:val="both"/>
      </w:pPr>
      <w:proofErr w:type="spellStart"/>
      <w:r w:rsidRPr="00CA61D9">
        <w:t>Muehllehner</w:t>
      </w:r>
      <w:proofErr w:type="spellEnd"/>
      <w:r w:rsidRPr="00CA61D9">
        <w:t xml:space="preserve"> N, </w:t>
      </w:r>
      <w:proofErr w:type="spellStart"/>
      <w:r w:rsidRPr="00CA61D9">
        <w:t>Glas</w:t>
      </w:r>
      <w:proofErr w:type="spellEnd"/>
      <w:r w:rsidRPr="00CA61D9">
        <w:t xml:space="preserve"> MS, Lough JM. 2011. Losers and winners in coral reefs acclimatized to elevated carbon dioxide concentrations. Nat </w:t>
      </w:r>
      <w:proofErr w:type="spellStart"/>
      <w:r w:rsidRPr="00CA61D9">
        <w:t>Clim</w:t>
      </w:r>
      <w:proofErr w:type="spellEnd"/>
      <w:r w:rsidRPr="00CA61D9">
        <w:t xml:space="preserve"> Chang. 1(3):165–169. doi:10.1038/nclimate1122. </w:t>
      </w:r>
    </w:p>
    <w:p w14:paraId="2DFCFAEB" w14:textId="5D32C96F" w:rsidR="004A292C" w:rsidRDefault="004A292C" w:rsidP="00002AD8">
      <w:pPr>
        <w:ind w:left="720"/>
        <w:jc w:val="both"/>
      </w:pPr>
    </w:p>
    <w:p w14:paraId="317EA76D" w14:textId="77777777" w:rsidR="00D16E09" w:rsidRDefault="004A292C" w:rsidP="00D16E09">
      <w:r>
        <w:t>Feely</w:t>
      </w:r>
      <w:r w:rsidR="005C04B1">
        <w:t xml:space="preserve"> RA, </w:t>
      </w:r>
      <w:r w:rsidR="00087593">
        <w:t xml:space="preserve">Sabine CL, </w:t>
      </w:r>
      <w:r w:rsidR="000D252F">
        <w:t xml:space="preserve">Lee K, </w:t>
      </w:r>
      <w:proofErr w:type="spellStart"/>
      <w:r w:rsidR="00162744">
        <w:t>Berelson</w:t>
      </w:r>
      <w:proofErr w:type="spellEnd"/>
      <w:r w:rsidR="00162744">
        <w:t xml:space="preserve"> W, </w:t>
      </w:r>
      <w:proofErr w:type="spellStart"/>
      <w:r w:rsidR="00A74959">
        <w:t>Kleypas</w:t>
      </w:r>
      <w:proofErr w:type="spellEnd"/>
      <w:r w:rsidR="00A74959">
        <w:t xml:space="preserve"> J, Fabry VJ, </w:t>
      </w:r>
      <w:proofErr w:type="spellStart"/>
      <w:r w:rsidR="00CA3BBD">
        <w:t>Millero</w:t>
      </w:r>
      <w:proofErr w:type="spellEnd"/>
      <w:r w:rsidR="00CA3BBD">
        <w:t xml:space="preserve"> FJ. </w:t>
      </w:r>
      <w:r w:rsidR="00C67BFA">
        <w:t xml:space="preserve">2004. </w:t>
      </w:r>
      <w:r w:rsidR="004A0B0B" w:rsidRPr="004A0B0B">
        <w:t xml:space="preserve">Impact of </w:t>
      </w:r>
    </w:p>
    <w:p w14:paraId="1809E358" w14:textId="57C1F45B" w:rsidR="002712B9" w:rsidRDefault="004A0B0B" w:rsidP="002712B9">
      <w:pPr>
        <w:ind w:left="720"/>
      </w:pPr>
      <w:r w:rsidRPr="004A0B0B">
        <w:t>Anthropogenic CO2 on the CaCO3 System in the Oceans</w:t>
      </w:r>
      <w:r>
        <w:t xml:space="preserve">. </w:t>
      </w:r>
      <w:r w:rsidR="003E7D61">
        <w:t xml:space="preserve">Science. 305(5682): 362-366. </w:t>
      </w:r>
      <w:r w:rsidR="00D16E09" w:rsidRPr="00D16E09">
        <w:t>DOI: 10.1126/science.1097329</w:t>
      </w:r>
    </w:p>
    <w:p w14:paraId="27C9922F" w14:textId="77777777" w:rsidR="00CA61D9" w:rsidRPr="001503E7" w:rsidRDefault="00CA61D9" w:rsidP="00986914">
      <w:pPr>
        <w:jc w:val="both"/>
      </w:pPr>
    </w:p>
    <w:p w14:paraId="4499469C" w14:textId="77777777" w:rsidR="006F583D" w:rsidRDefault="005D2AAE" w:rsidP="000E400B">
      <w:pPr>
        <w:jc w:val="both"/>
      </w:pPr>
      <w:r>
        <w:t>Food and Agriculture Organization of the United Nations [</w:t>
      </w:r>
      <w:r w:rsidR="008230A4" w:rsidRPr="00A827CB">
        <w:t>FAO</w:t>
      </w:r>
      <w:r>
        <w:t>]</w:t>
      </w:r>
      <w:r w:rsidR="008230A4" w:rsidRPr="00A827CB">
        <w:t>.</w:t>
      </w:r>
      <w:r w:rsidR="008230A4" w:rsidRPr="001503E7">
        <w:t xml:space="preserve"> 2020. </w:t>
      </w:r>
      <w:r w:rsidR="008230A4" w:rsidRPr="008230A4">
        <w:t xml:space="preserve">The State of World </w:t>
      </w:r>
    </w:p>
    <w:p w14:paraId="4BFFFC49" w14:textId="22834208" w:rsidR="008230A4" w:rsidRDefault="008230A4" w:rsidP="001D7170">
      <w:pPr>
        <w:ind w:left="720"/>
        <w:jc w:val="both"/>
        <w:rPr>
          <w:ins w:id="1860" w:author="Emma Bradshaw" w:date="2022-03-09T13:42:00Z"/>
          <w:rStyle w:val="Hyperlink"/>
        </w:rPr>
      </w:pPr>
      <w:r w:rsidRPr="008230A4">
        <w:t>Fisheries and Aquaculture 2020. Sustainability in action. Rome</w:t>
      </w:r>
      <w:r w:rsidR="002D6B08">
        <w:t>:</w:t>
      </w:r>
      <w:r w:rsidR="00E00D68">
        <w:t xml:space="preserve"> </w:t>
      </w:r>
      <w:r w:rsidR="002D6B08">
        <w:t xml:space="preserve">FAO [date updated unknown; </w:t>
      </w:r>
      <w:r w:rsidR="00653594">
        <w:t xml:space="preserve">accessed </w:t>
      </w:r>
      <w:r w:rsidR="003E581E">
        <w:t xml:space="preserve">2021 Mar </w:t>
      </w:r>
      <w:r w:rsidR="00E00D68">
        <w:t xml:space="preserve">30]. </w:t>
      </w:r>
      <w:hyperlink r:id="rId29" w:history="1">
        <w:r w:rsidR="00631826" w:rsidRPr="00BC7D7E">
          <w:rPr>
            <w:rStyle w:val="Hyperlink"/>
          </w:rPr>
          <w:t>https://doi.org/10.4060/ca9229en</w:t>
        </w:r>
      </w:hyperlink>
    </w:p>
    <w:p w14:paraId="2088E1F5" w14:textId="25CDFA9B" w:rsidR="00FA59BE" w:rsidRDefault="00FA59BE" w:rsidP="001D7170">
      <w:pPr>
        <w:ind w:left="720"/>
        <w:jc w:val="both"/>
        <w:rPr>
          <w:ins w:id="1861" w:author="Emma Bradshaw" w:date="2022-03-09T13:42:00Z"/>
          <w:rStyle w:val="Hyperlink"/>
        </w:rPr>
      </w:pPr>
    </w:p>
    <w:p w14:paraId="5C7CF12B" w14:textId="77777777" w:rsidR="00FA59BE" w:rsidRDefault="00FA59BE">
      <w:pPr>
        <w:jc w:val="both"/>
        <w:rPr>
          <w:ins w:id="1862" w:author="Emma Bradshaw" w:date="2022-03-09T13:42:00Z"/>
        </w:rPr>
        <w:pPrChange w:id="1863" w:author="Emma Bradshaw" w:date="2022-03-09T13:43:00Z">
          <w:pPr/>
        </w:pPrChange>
      </w:pPr>
      <w:proofErr w:type="spellStart"/>
      <w:ins w:id="1864" w:author="Emma Bradshaw" w:date="2022-03-09T13:42:00Z">
        <w:r>
          <w:t>Frieler</w:t>
        </w:r>
        <w:proofErr w:type="spellEnd"/>
        <w:r>
          <w:t xml:space="preserve"> K, Lange S, Piontek F, Reyer CPO, Schewe J, Warszawski L, Zhao F, </w:t>
        </w:r>
        <w:proofErr w:type="spellStart"/>
        <w:r>
          <w:t>Chini</w:t>
        </w:r>
        <w:proofErr w:type="spellEnd"/>
        <w:r>
          <w:t xml:space="preserve"> L, </w:t>
        </w:r>
        <w:proofErr w:type="spellStart"/>
        <w:r>
          <w:t>Denvil</w:t>
        </w:r>
        <w:proofErr w:type="spellEnd"/>
        <w:r>
          <w:t xml:space="preserve"> S, </w:t>
        </w:r>
      </w:ins>
    </w:p>
    <w:p w14:paraId="66854E9E" w14:textId="0790E3B9" w:rsidR="00FA59BE" w:rsidRDefault="00FA59BE">
      <w:pPr>
        <w:ind w:left="720"/>
        <w:jc w:val="both"/>
        <w:rPr>
          <w:ins w:id="1865" w:author="Emma Bradshaw" w:date="2022-03-09T13:42:00Z"/>
        </w:rPr>
        <w:pPrChange w:id="1866" w:author="Emma Bradshaw" w:date="2022-03-09T13:43:00Z">
          <w:pPr/>
        </w:pPrChange>
      </w:pPr>
      <w:ins w:id="1867" w:author="Emma Bradshaw" w:date="2022-03-09T13:42:00Z">
        <w:r>
          <w:t xml:space="preserve">Emanuel K, et al. 2017. Assessing the impacts of 1.5ĝ€°C global warming - Simulation protocol of the Inter-Sectoral Impact Model Intercomparison Project (ISIMIP2b). </w:t>
        </w:r>
        <w:proofErr w:type="spellStart"/>
        <w:r>
          <w:t>Geosci</w:t>
        </w:r>
        <w:proofErr w:type="spellEnd"/>
        <w:r>
          <w:t xml:space="preserve"> Model Dev. 10(12):4321–4345. doi:10.5194/gmd-10-4321-2017.</w:t>
        </w:r>
      </w:ins>
    </w:p>
    <w:p w14:paraId="6A13D1FD" w14:textId="77777777" w:rsidR="00FA59BE" w:rsidDel="00FA59BE" w:rsidRDefault="00FA59BE" w:rsidP="001D7170">
      <w:pPr>
        <w:ind w:left="720"/>
        <w:jc w:val="both"/>
        <w:rPr>
          <w:del w:id="1868" w:author="Emma Bradshaw" w:date="2022-03-09T13:42:00Z"/>
          <w:rStyle w:val="Hyperlink"/>
        </w:rPr>
      </w:pPr>
    </w:p>
    <w:p w14:paraId="71C75210" w14:textId="77777777" w:rsidR="004E1DE2" w:rsidRDefault="004E1DE2">
      <w:pPr>
        <w:jc w:val="both"/>
        <w:rPr>
          <w:rStyle w:val="Hyperlink"/>
        </w:rPr>
        <w:pPrChange w:id="1869" w:author="Emma Bradshaw" w:date="2022-03-09T13:42:00Z">
          <w:pPr>
            <w:ind w:firstLine="720"/>
            <w:jc w:val="both"/>
          </w:pPr>
        </w:pPrChange>
      </w:pPr>
    </w:p>
    <w:p w14:paraId="608B80F6" w14:textId="77777777" w:rsidR="004E1DE2" w:rsidRDefault="004E1DE2" w:rsidP="004E1DE2">
      <w:r>
        <w:t>Hall-Spencer JM, Rodolfo-</w:t>
      </w:r>
      <w:proofErr w:type="spellStart"/>
      <w:r>
        <w:t>Metalpa</w:t>
      </w:r>
      <w:proofErr w:type="spellEnd"/>
      <w:r>
        <w:t xml:space="preserve"> R, Martin S, Ransome E, Fine M, Turner SM, Rowley SJ, </w:t>
      </w:r>
    </w:p>
    <w:p w14:paraId="09783187" w14:textId="06A41A24" w:rsidR="004E1DE2" w:rsidRDefault="004E1DE2" w:rsidP="006F158F">
      <w:pPr>
        <w:ind w:left="720"/>
        <w:jc w:val="both"/>
      </w:pPr>
      <w:r>
        <w:t xml:space="preserve">Tedesco D, </w:t>
      </w:r>
      <w:proofErr w:type="spellStart"/>
      <w:r>
        <w:t>Buia</w:t>
      </w:r>
      <w:proofErr w:type="spellEnd"/>
      <w:r>
        <w:t xml:space="preserve"> MC. 2008. Volcanic carbon dioxide vents show ecosystem effects of ocean acidification. Nature. 454(7200):96–99. doi:10.1038/nature07051.</w:t>
      </w:r>
    </w:p>
    <w:p w14:paraId="01F83C62" w14:textId="52BAAEB9" w:rsidR="008230A4" w:rsidRDefault="008230A4" w:rsidP="00986914">
      <w:pPr>
        <w:jc w:val="both"/>
      </w:pPr>
    </w:p>
    <w:p w14:paraId="0862C310" w14:textId="77777777" w:rsidR="00BB3BDA" w:rsidRDefault="00BB3BDA" w:rsidP="00BB3BDA">
      <w:r w:rsidRPr="00BB3BDA">
        <w:t xml:space="preserve">Hargreaves-Allen V, </w:t>
      </w:r>
      <w:proofErr w:type="spellStart"/>
      <w:r w:rsidRPr="00BB3BDA">
        <w:t>Mourato</w:t>
      </w:r>
      <w:proofErr w:type="spellEnd"/>
      <w:r w:rsidRPr="00BB3BDA">
        <w:t xml:space="preserve"> S, Milner-Gulland EJ. 2011. A global evaluation of coral reef </w:t>
      </w:r>
    </w:p>
    <w:p w14:paraId="02F48B5F" w14:textId="1B773C93" w:rsidR="00BB3BDA" w:rsidRDefault="00BB3BDA" w:rsidP="00BB3BDA">
      <w:pPr>
        <w:ind w:left="720"/>
      </w:pPr>
      <w:r w:rsidRPr="00BB3BDA">
        <w:t>management performance: Are MPAs producing conservation and socio-economic improvements? Environ Manage. 47(4):684–700. doi:10.1007/s00267-011-9616-5.</w:t>
      </w:r>
    </w:p>
    <w:p w14:paraId="485B8FDF" w14:textId="77777777" w:rsidR="00E8717D" w:rsidRDefault="00E8717D" w:rsidP="00BB3BDA">
      <w:pPr>
        <w:ind w:left="720"/>
      </w:pPr>
    </w:p>
    <w:p w14:paraId="0659C79E" w14:textId="77777777" w:rsidR="00E8717D" w:rsidRDefault="00E8717D" w:rsidP="00E8717D">
      <w:r w:rsidRPr="00E8717D">
        <w:t xml:space="preserve">Harvey BJ, Nash KL, Blanchard JL, Edwards DP. 2018. Ecosystem-based management of coral </w:t>
      </w:r>
    </w:p>
    <w:p w14:paraId="0A903D41" w14:textId="5A8A9119" w:rsidR="00F152AA" w:rsidRPr="00E8717D" w:rsidRDefault="00E8717D" w:rsidP="00F152AA">
      <w:pPr>
        <w:ind w:firstLine="720"/>
        <w:jc w:val="both"/>
      </w:pPr>
      <w:r w:rsidRPr="00E8717D">
        <w:t xml:space="preserve">reefs under climate change. </w:t>
      </w:r>
      <w:proofErr w:type="spellStart"/>
      <w:r w:rsidRPr="00E8717D">
        <w:t>Ecol</w:t>
      </w:r>
      <w:proofErr w:type="spellEnd"/>
      <w:r w:rsidRPr="00E8717D">
        <w:t xml:space="preserve"> </w:t>
      </w:r>
      <w:proofErr w:type="spellStart"/>
      <w:r w:rsidRPr="00E8717D">
        <w:t>Evol</w:t>
      </w:r>
      <w:proofErr w:type="spellEnd"/>
      <w:r w:rsidRPr="00E8717D">
        <w:t>. 8(12):6354–6368. doi:10.1002/ece3.4146</w:t>
      </w:r>
      <w:r>
        <w:t>.</w:t>
      </w:r>
    </w:p>
    <w:p w14:paraId="00A90F7D" w14:textId="70C3E8ED" w:rsidR="00254F21" w:rsidRDefault="00254F21" w:rsidP="00E8717D"/>
    <w:p w14:paraId="0F94BA26" w14:textId="77777777" w:rsidR="004600B0" w:rsidRPr="001D7170" w:rsidRDefault="00254F21" w:rsidP="004600B0">
      <w:proofErr w:type="spellStart"/>
      <w:r w:rsidRPr="008D4E8F">
        <w:t>Hijmans</w:t>
      </w:r>
      <w:proofErr w:type="spellEnd"/>
      <w:r w:rsidRPr="008D4E8F">
        <w:t xml:space="preserve"> RJ. 2020</w:t>
      </w:r>
      <w:r>
        <w:t xml:space="preserve">. raster: Geographic Data Analysis and Modeling. </w:t>
      </w:r>
      <w:r w:rsidR="00D2676B" w:rsidRPr="00EB07DC">
        <w:t>[</w:t>
      </w:r>
      <w:r w:rsidRPr="00EB07DC">
        <w:t>R package version 3.4-5</w:t>
      </w:r>
      <w:r w:rsidR="00D2676B" w:rsidRPr="00EB07DC">
        <w:t>]</w:t>
      </w:r>
      <w:r w:rsidRPr="00EB07DC">
        <w:t xml:space="preserve">. </w:t>
      </w:r>
    </w:p>
    <w:p w14:paraId="26CBC6FC" w14:textId="5F23A4F3" w:rsidR="00254F21" w:rsidRPr="006F0874" w:rsidRDefault="006F0874" w:rsidP="001D7170">
      <w:pPr>
        <w:ind w:left="720"/>
      </w:pPr>
      <w:r w:rsidRPr="006F0874">
        <w:t>[Place o</w:t>
      </w:r>
      <w:r w:rsidRPr="001D7170">
        <w:t>f publication unknown</w:t>
      </w:r>
      <w:proofErr w:type="gramStart"/>
      <w:r>
        <w:t>]:R</w:t>
      </w:r>
      <w:proofErr w:type="gramEnd"/>
      <w:r>
        <w:t>; [date updated unknown; accessed 2020 Sep].</w:t>
      </w:r>
      <w:hyperlink r:id="rId30" w:history="1">
        <w:r w:rsidR="004600B0" w:rsidRPr="00FD779D">
          <w:rPr>
            <w:rStyle w:val="Hyperlink"/>
          </w:rPr>
          <w:t>https://CRAN.R-project.org/package=raster</w:t>
        </w:r>
      </w:hyperlink>
    </w:p>
    <w:p w14:paraId="5ECDD927" w14:textId="77777777" w:rsidR="00BB3BDA" w:rsidRPr="006F0874" w:rsidRDefault="00BB3BDA" w:rsidP="00986914">
      <w:pPr>
        <w:jc w:val="both"/>
      </w:pPr>
    </w:p>
    <w:p w14:paraId="66194636" w14:textId="77777777" w:rsidR="000E205A" w:rsidRPr="000E205A" w:rsidRDefault="000E205A" w:rsidP="00986914">
      <w:pPr>
        <w:jc w:val="both"/>
      </w:pPr>
      <w:proofErr w:type="spellStart"/>
      <w:r w:rsidRPr="000E205A">
        <w:t>Hoegh</w:t>
      </w:r>
      <w:proofErr w:type="spellEnd"/>
      <w:r w:rsidRPr="000E205A">
        <w:t xml:space="preserve">-Guldberg O, </w:t>
      </w:r>
      <w:proofErr w:type="spellStart"/>
      <w:r w:rsidRPr="000E205A">
        <w:t>Mumby</w:t>
      </w:r>
      <w:proofErr w:type="spellEnd"/>
      <w:r w:rsidRPr="000E205A">
        <w:t xml:space="preserve"> PJ, Hooten AJ, </w:t>
      </w:r>
      <w:proofErr w:type="spellStart"/>
      <w:r w:rsidRPr="000E205A">
        <w:t>Steneck</w:t>
      </w:r>
      <w:proofErr w:type="spellEnd"/>
      <w:r w:rsidRPr="000E205A">
        <w:t xml:space="preserve"> RS, Greenfield P, Gomez E, Harvell CD, </w:t>
      </w:r>
    </w:p>
    <w:p w14:paraId="72A769F2" w14:textId="77777777" w:rsidR="000E205A" w:rsidRPr="000E205A" w:rsidRDefault="000E205A" w:rsidP="00986914">
      <w:pPr>
        <w:ind w:firstLine="720"/>
        <w:jc w:val="both"/>
      </w:pPr>
      <w:r w:rsidRPr="000E205A">
        <w:t xml:space="preserve">Sale PF, Edwards AJ, </w:t>
      </w:r>
      <w:proofErr w:type="spellStart"/>
      <w:r w:rsidRPr="000E205A">
        <w:t>Caldeira</w:t>
      </w:r>
      <w:proofErr w:type="spellEnd"/>
      <w:r w:rsidRPr="000E205A">
        <w:t xml:space="preserve"> K et al. 2007. Coral reefs under rapid climate change and </w:t>
      </w:r>
    </w:p>
    <w:p w14:paraId="1B984B13" w14:textId="77777777" w:rsidR="000E205A" w:rsidRPr="000E205A" w:rsidRDefault="000E205A" w:rsidP="00986914">
      <w:pPr>
        <w:ind w:firstLine="720"/>
        <w:jc w:val="both"/>
      </w:pPr>
      <w:r w:rsidRPr="000E205A">
        <w:t xml:space="preserve">ocean acidification. Science. 318(5857): 1737-1742. </w:t>
      </w:r>
    </w:p>
    <w:p w14:paraId="3C84C995" w14:textId="77777777" w:rsidR="000E205A" w:rsidRPr="000E205A" w:rsidRDefault="000E205A" w:rsidP="00986914">
      <w:pPr>
        <w:jc w:val="both"/>
      </w:pPr>
    </w:p>
    <w:p w14:paraId="4D361D03" w14:textId="77777777" w:rsidR="000E205A" w:rsidRPr="000E205A" w:rsidRDefault="000E205A" w:rsidP="00986914">
      <w:pPr>
        <w:jc w:val="both"/>
      </w:pPr>
      <w:r w:rsidRPr="000E205A">
        <w:t xml:space="preserve">Hughes T, Barnes M, Bellwood D, Cinner JE, Cumming GS, Jackson JBC, </w:t>
      </w:r>
      <w:proofErr w:type="spellStart"/>
      <w:r w:rsidRPr="000E205A">
        <w:t>Kleypas</w:t>
      </w:r>
      <w:proofErr w:type="spellEnd"/>
      <w:r w:rsidRPr="000E205A">
        <w:t xml:space="preserve"> J, van de </w:t>
      </w:r>
    </w:p>
    <w:p w14:paraId="3003EBA9" w14:textId="410818A4" w:rsidR="000E205A" w:rsidRDefault="000E205A" w:rsidP="00986914">
      <w:pPr>
        <w:ind w:left="720"/>
        <w:jc w:val="both"/>
        <w:rPr>
          <w:ins w:id="1870" w:author="Emma Bradshaw" w:date="2022-03-09T13:43:00Z"/>
          <w:rStyle w:val="Hyperlink"/>
        </w:rPr>
      </w:pPr>
      <w:proofErr w:type="spellStart"/>
      <w:r w:rsidRPr="000E205A">
        <w:t>Leemput</w:t>
      </w:r>
      <w:proofErr w:type="spellEnd"/>
      <w:r w:rsidRPr="000E205A">
        <w:t xml:space="preserve"> IA, Lough JM, Morrison TH et al. 2017. Coral reefs in the Anthropocene. Nature. 546(issue number unknown): 82–90. </w:t>
      </w:r>
      <w:hyperlink r:id="rId31" w:history="1">
        <w:r w:rsidRPr="000E205A">
          <w:rPr>
            <w:rStyle w:val="Hyperlink"/>
          </w:rPr>
          <w:t>https://doi-org.ezproxy.library.dal.ca/10.1038/nature22901</w:t>
        </w:r>
      </w:hyperlink>
    </w:p>
    <w:p w14:paraId="6EA62138" w14:textId="5FCBC2A8" w:rsidR="009D2F85" w:rsidRDefault="009D2F85" w:rsidP="00986914">
      <w:pPr>
        <w:ind w:left="720"/>
        <w:jc w:val="both"/>
        <w:rPr>
          <w:ins w:id="1871" w:author="Emma Bradshaw" w:date="2022-03-09T13:43:00Z"/>
          <w:rStyle w:val="Hyperlink"/>
        </w:rPr>
      </w:pPr>
    </w:p>
    <w:p w14:paraId="42F7B158" w14:textId="77777777" w:rsidR="009D2F85" w:rsidRPr="00767248" w:rsidRDefault="009D2F85">
      <w:pPr>
        <w:jc w:val="both"/>
        <w:rPr>
          <w:ins w:id="1872" w:author="Emma Bradshaw" w:date="2022-03-09T13:43:00Z"/>
          <w:lang w:val="fr-CA"/>
          <w:rPrChange w:id="1873" w:author="Emma Bradshaw" w:date="2022-03-11T14:00:00Z">
            <w:rPr>
              <w:ins w:id="1874" w:author="Emma Bradshaw" w:date="2022-03-09T13:43:00Z"/>
            </w:rPr>
          </w:rPrChange>
        </w:rPr>
        <w:pPrChange w:id="1875" w:author="Emma Bradshaw" w:date="2022-03-09T13:43:00Z">
          <w:pPr/>
        </w:pPrChange>
      </w:pPr>
      <w:ins w:id="1876" w:author="Emma Bradshaw" w:date="2022-03-09T13:43:00Z">
        <w:r w:rsidRPr="00767248">
          <w:rPr>
            <w:lang w:val="fr-CA"/>
            <w:rPrChange w:id="1877" w:author="Emma Bradshaw" w:date="2022-03-11T14:00:00Z">
              <w:rPr/>
            </w:rPrChange>
          </w:rPr>
          <w:t xml:space="preserve">Kwiatkowski L, Torres O, Bopp L, Aumont O, Chamberlain M, R. Christian J, P. Dunne J, </w:t>
        </w:r>
      </w:ins>
    </w:p>
    <w:p w14:paraId="26F785D1" w14:textId="4F8C11BB" w:rsidR="009D2F85" w:rsidRPr="000E205A" w:rsidRDefault="009D2F85" w:rsidP="00F95C93">
      <w:pPr>
        <w:ind w:left="720"/>
        <w:jc w:val="both"/>
      </w:pPr>
      <w:proofErr w:type="spellStart"/>
      <w:ins w:id="1878" w:author="Emma Bradshaw" w:date="2022-03-09T13:43:00Z">
        <w:r>
          <w:t>Gehlen</w:t>
        </w:r>
        <w:proofErr w:type="spellEnd"/>
        <w:r>
          <w:t xml:space="preserve"> M, </w:t>
        </w:r>
        <w:proofErr w:type="spellStart"/>
        <w:r>
          <w:t>Ilyina</w:t>
        </w:r>
        <w:proofErr w:type="spellEnd"/>
        <w:r>
          <w:t xml:space="preserve"> T, G. John J, et al. 2020. Twenty-first century ocean warming, acidification, deoxygenation, and upper-ocean nutrient and primary production decline from CMIP6 model projections. </w:t>
        </w:r>
        <w:proofErr w:type="spellStart"/>
        <w:r>
          <w:t>Biogeosciences</w:t>
        </w:r>
        <w:proofErr w:type="spellEnd"/>
        <w:r>
          <w:t>. 17(13):3439–3470. doi:10.5194/bg-17-3439-2020.</w:t>
        </w:r>
      </w:ins>
    </w:p>
    <w:p w14:paraId="217477A1" w14:textId="2FB41587" w:rsidR="000E205A" w:rsidRDefault="000E205A" w:rsidP="00986914">
      <w:pPr>
        <w:jc w:val="both"/>
      </w:pPr>
    </w:p>
    <w:p w14:paraId="42E978BF" w14:textId="757BF14A" w:rsidR="00FA42A5" w:rsidRDefault="00714BB9" w:rsidP="00FA42A5">
      <w:pPr>
        <w:jc w:val="both"/>
      </w:pPr>
      <w:r w:rsidRPr="001755FC">
        <w:t>Lan X, Hall BD, Dutton</w:t>
      </w:r>
      <w:r>
        <w:t xml:space="preserve"> G, </w:t>
      </w:r>
      <w:proofErr w:type="spellStart"/>
      <w:r>
        <w:t>Mühle</w:t>
      </w:r>
      <w:proofErr w:type="spellEnd"/>
      <w:r>
        <w:t xml:space="preserve"> J, Elkins JW. 20</w:t>
      </w:r>
      <w:r w:rsidR="007C15D6">
        <w:t>20</w:t>
      </w:r>
      <w:r>
        <w:t xml:space="preserve">. Long-lived greenhouse gases [in “State of </w:t>
      </w:r>
    </w:p>
    <w:p w14:paraId="2AAABB0E" w14:textId="5D5AEBE1" w:rsidR="00714BB9" w:rsidRDefault="00714BB9" w:rsidP="00497897">
      <w:pPr>
        <w:ind w:left="720"/>
        <w:jc w:val="both"/>
      </w:pPr>
      <w:r>
        <w:t xml:space="preserve">the Climate in 2019”]. </w:t>
      </w:r>
      <w:r w:rsidR="00FA42A5">
        <w:t xml:space="preserve">Bull Amer Meteor. 101(8): S70. </w:t>
      </w:r>
      <w:r w:rsidR="00FA42A5" w:rsidRPr="00FA42A5">
        <w:rPr>
          <w:shd w:val="clear" w:color="auto" w:fill="FFFFFF"/>
        </w:rPr>
        <w:t>doi:10.1175/2020BAMSStateoftheClimate.1</w:t>
      </w:r>
    </w:p>
    <w:p w14:paraId="01CB90C2" w14:textId="77777777" w:rsidR="00714BB9" w:rsidRPr="000E205A" w:rsidRDefault="00714BB9" w:rsidP="00986914">
      <w:pPr>
        <w:jc w:val="both"/>
      </w:pPr>
    </w:p>
    <w:p w14:paraId="4D3263EA" w14:textId="2F560E06" w:rsidR="00986914" w:rsidRDefault="000E205A" w:rsidP="00986914">
      <w:pPr>
        <w:jc w:val="both"/>
      </w:pPr>
      <w:r w:rsidRPr="000E205A">
        <w:t xml:space="preserve">Larson S, </w:t>
      </w:r>
      <w:proofErr w:type="spellStart"/>
      <w:r w:rsidRPr="000E205A">
        <w:t>Stoeckl</w:t>
      </w:r>
      <w:proofErr w:type="spellEnd"/>
      <w:r w:rsidRPr="000E205A">
        <w:t xml:space="preserve"> N, Farr M, </w:t>
      </w:r>
      <w:proofErr w:type="spellStart"/>
      <w:r w:rsidRPr="000E205A">
        <w:t>Esparon</w:t>
      </w:r>
      <w:proofErr w:type="spellEnd"/>
      <w:r w:rsidRPr="000E205A">
        <w:t xml:space="preserve"> M. 201</w:t>
      </w:r>
      <w:r w:rsidR="00E519BA">
        <w:t>5</w:t>
      </w:r>
      <w:r w:rsidR="007B6F0D">
        <w:t xml:space="preserve">. </w:t>
      </w:r>
      <w:r w:rsidRPr="000E205A">
        <w:t xml:space="preserve">The role the Great Barrier Reef plays in resident </w:t>
      </w:r>
    </w:p>
    <w:p w14:paraId="7CFF340C" w14:textId="240602C1" w:rsidR="000E205A" w:rsidRPr="000E205A" w:rsidRDefault="000E205A" w:rsidP="003B2C83">
      <w:pPr>
        <w:ind w:left="720"/>
        <w:jc w:val="both"/>
      </w:pPr>
      <w:r w:rsidRPr="000E205A">
        <w:t xml:space="preserve">wellbeing and implications for its </w:t>
      </w:r>
      <w:r w:rsidRPr="00E1561D">
        <w:t>management.</w:t>
      </w:r>
      <w:r w:rsidR="00407EB9">
        <w:t xml:space="preserve"> </w:t>
      </w:r>
      <w:proofErr w:type="spellStart"/>
      <w:r w:rsidR="002476EE">
        <w:t>Ambio</w:t>
      </w:r>
      <w:proofErr w:type="spellEnd"/>
      <w:r w:rsidR="002476EE">
        <w:t xml:space="preserve">. </w:t>
      </w:r>
      <w:r w:rsidR="00407EB9">
        <w:t>44(3): 166-177.</w:t>
      </w:r>
      <w:r w:rsidRPr="000E205A">
        <w:t xml:space="preserve"> doi:10.1007/s13280-014-0554-3. </w:t>
      </w:r>
    </w:p>
    <w:p w14:paraId="657CB102" w14:textId="77777777" w:rsidR="000E205A" w:rsidRPr="000E205A" w:rsidRDefault="000E205A" w:rsidP="00986914">
      <w:pPr>
        <w:jc w:val="both"/>
      </w:pPr>
    </w:p>
    <w:p w14:paraId="7B9F9548" w14:textId="77777777" w:rsidR="000E205A" w:rsidRPr="000E205A" w:rsidRDefault="000E205A" w:rsidP="00986914">
      <w:pPr>
        <w:jc w:val="both"/>
      </w:pPr>
      <w:r w:rsidRPr="000E205A">
        <w:t xml:space="preserve">Le </w:t>
      </w:r>
      <w:proofErr w:type="spellStart"/>
      <w:r w:rsidRPr="000E205A">
        <w:t>Quéré</w:t>
      </w:r>
      <w:proofErr w:type="spellEnd"/>
      <w:r w:rsidRPr="000E205A">
        <w:t xml:space="preserve"> C, Andrew RM, </w:t>
      </w:r>
      <w:proofErr w:type="spellStart"/>
      <w:r w:rsidRPr="000E205A">
        <w:t>Friedlingstein</w:t>
      </w:r>
      <w:proofErr w:type="spellEnd"/>
      <w:r w:rsidRPr="000E205A">
        <w:t xml:space="preserve"> P, </w:t>
      </w:r>
      <w:proofErr w:type="spellStart"/>
      <w:r w:rsidRPr="000E205A">
        <w:t>Sitch</w:t>
      </w:r>
      <w:proofErr w:type="spellEnd"/>
      <w:r w:rsidRPr="000E205A">
        <w:t xml:space="preserve"> S, Hauck J, </w:t>
      </w:r>
      <w:proofErr w:type="spellStart"/>
      <w:r w:rsidRPr="000E205A">
        <w:t>Pongratz</w:t>
      </w:r>
      <w:proofErr w:type="spellEnd"/>
      <w:r w:rsidRPr="000E205A">
        <w:t xml:space="preserve"> J, Pickers PA, </w:t>
      </w:r>
    </w:p>
    <w:p w14:paraId="044D7986" w14:textId="3CB572F1" w:rsidR="000E205A" w:rsidRPr="000E205A" w:rsidRDefault="000E205A" w:rsidP="009824C8">
      <w:pPr>
        <w:ind w:left="720"/>
        <w:jc w:val="both"/>
      </w:pPr>
      <w:proofErr w:type="spellStart"/>
      <w:r w:rsidRPr="000E205A">
        <w:t>Korsbakken</w:t>
      </w:r>
      <w:proofErr w:type="spellEnd"/>
      <w:r w:rsidRPr="000E205A">
        <w:t xml:space="preserve"> JI, Peters GP, </w:t>
      </w:r>
      <w:proofErr w:type="spellStart"/>
      <w:r w:rsidRPr="000E205A">
        <w:t>Canadell</w:t>
      </w:r>
      <w:proofErr w:type="spellEnd"/>
      <w:r w:rsidRPr="000E205A">
        <w:t xml:space="preserve"> JG, et al. 2018. Global Carbon Budget 2018. Earth Syst Sci Data. 10</w:t>
      </w:r>
      <w:r w:rsidR="00AA1CD0">
        <w:t>(issue number unknown)</w:t>
      </w:r>
      <w:r w:rsidRPr="000E205A">
        <w:t xml:space="preserve">:2141–2194. doi:10.5194/essd-10-2141-2018. </w:t>
      </w:r>
      <w:hyperlink r:id="rId32" w:history="1">
        <w:r w:rsidRPr="000E205A">
          <w:rPr>
            <w:rStyle w:val="Hyperlink"/>
          </w:rPr>
          <w:t>https://doi.org/10.5194/essd-10-2141-2018</w:t>
        </w:r>
      </w:hyperlink>
      <w:r w:rsidRPr="000E205A">
        <w:t>.</w:t>
      </w:r>
    </w:p>
    <w:p w14:paraId="42DBABD1" w14:textId="77777777" w:rsidR="00986914" w:rsidRDefault="00986914" w:rsidP="000E205A"/>
    <w:p w14:paraId="2B3BC0AE" w14:textId="212FD3C3" w:rsidR="000E205A" w:rsidRPr="000E205A" w:rsidRDefault="000E205A" w:rsidP="00986914">
      <w:pPr>
        <w:jc w:val="both"/>
      </w:pPr>
      <w:r w:rsidRPr="000E205A">
        <w:t xml:space="preserve">Lough JM, Anderson KD, Hughes TP. 2018. Increasing thermal stress for tropical coral </w:t>
      </w:r>
    </w:p>
    <w:p w14:paraId="2E5B9320" w14:textId="4B4BD57B" w:rsidR="000E205A" w:rsidRDefault="000E205A" w:rsidP="00986914">
      <w:pPr>
        <w:ind w:left="720"/>
        <w:jc w:val="both"/>
        <w:rPr>
          <w:ins w:id="1879" w:author="Emma Bradshaw" w:date="2022-03-10T17:44:00Z"/>
        </w:rPr>
      </w:pPr>
      <w:r w:rsidRPr="000E205A">
        <w:t xml:space="preserve">reefs: 1871-2017. Sci Rep. 8(1):1–8. doi:10.1038/s41598-018-24530-9. [accessed 2021 Feb 1]. </w:t>
      </w:r>
      <w:hyperlink r:id="rId33" w:history="1">
        <w:r w:rsidRPr="000E205A">
          <w:rPr>
            <w:rStyle w:val="Hyperlink"/>
          </w:rPr>
          <w:t>www.nature.com/scientificreports</w:t>
        </w:r>
      </w:hyperlink>
      <w:r w:rsidRPr="000E205A">
        <w:t>.</w:t>
      </w:r>
    </w:p>
    <w:p w14:paraId="3749A002" w14:textId="57C67557" w:rsidR="00317023" w:rsidRDefault="00317023" w:rsidP="00986914">
      <w:pPr>
        <w:ind w:left="720"/>
        <w:jc w:val="both"/>
        <w:rPr>
          <w:ins w:id="1880" w:author="Emma Bradshaw" w:date="2022-03-10T17:44:00Z"/>
        </w:rPr>
      </w:pPr>
    </w:p>
    <w:p w14:paraId="3E53DD56" w14:textId="77777777" w:rsidR="00317023" w:rsidRDefault="00317023" w:rsidP="00317023">
      <w:pPr>
        <w:rPr>
          <w:ins w:id="1881" w:author="Emma Bradshaw" w:date="2022-03-10T17:44:00Z"/>
        </w:rPr>
      </w:pPr>
      <w:ins w:id="1882" w:author="Emma Bradshaw" w:date="2022-03-10T17:44:00Z">
        <w:r>
          <w:t xml:space="preserve">Lund MT, Myhre G, </w:t>
        </w:r>
        <w:proofErr w:type="spellStart"/>
        <w:r>
          <w:t>Samset</w:t>
        </w:r>
        <w:proofErr w:type="spellEnd"/>
        <w:r>
          <w:t xml:space="preserve"> BH. 2019. Anthropogenic aerosol forcing under the Shared </w:t>
        </w:r>
      </w:ins>
    </w:p>
    <w:p w14:paraId="64FA884F" w14:textId="1C49CB0D" w:rsidR="00317023" w:rsidRDefault="00317023">
      <w:pPr>
        <w:ind w:left="720"/>
        <w:rPr>
          <w:ins w:id="1883" w:author="Emma Bradshaw" w:date="2022-03-10T17:44:00Z"/>
        </w:rPr>
        <w:pPrChange w:id="1884" w:author="Emma Bradshaw" w:date="2022-03-10T17:44:00Z">
          <w:pPr/>
        </w:pPrChange>
      </w:pPr>
      <w:ins w:id="1885" w:author="Emma Bradshaw" w:date="2022-03-10T17:44:00Z">
        <w:r>
          <w:t>Socioeconomic Pathways. Atmos Chem Phys. 19(22):13827–13839. doi:10.5194/acp-19-13827-2019.</w:t>
        </w:r>
      </w:ins>
    </w:p>
    <w:p w14:paraId="7390680A" w14:textId="77777777" w:rsidR="00317023" w:rsidDel="00317023" w:rsidRDefault="00317023" w:rsidP="00986914">
      <w:pPr>
        <w:ind w:left="720"/>
        <w:jc w:val="both"/>
        <w:rPr>
          <w:del w:id="1886" w:author="Emma Bradshaw" w:date="2022-03-10T17:44:00Z"/>
        </w:rPr>
      </w:pPr>
    </w:p>
    <w:p w14:paraId="1FB01950" w14:textId="41C7DD24" w:rsidR="00AC763C" w:rsidRDefault="00AC763C">
      <w:pPr>
        <w:jc w:val="both"/>
        <w:pPrChange w:id="1887" w:author="Emma Bradshaw" w:date="2022-03-10T17:44:00Z">
          <w:pPr>
            <w:ind w:left="720"/>
            <w:jc w:val="both"/>
          </w:pPr>
        </w:pPrChange>
      </w:pPr>
    </w:p>
    <w:p w14:paraId="7A41787D" w14:textId="2ED737C0" w:rsidR="00AC763C" w:rsidRDefault="00AC763C" w:rsidP="00AC763C">
      <w:pPr>
        <w:jc w:val="both"/>
      </w:pPr>
      <w:proofErr w:type="spellStart"/>
      <w:r w:rsidRPr="000E69C7">
        <w:t>Magnan</w:t>
      </w:r>
      <w:proofErr w:type="spellEnd"/>
      <w:r w:rsidRPr="000E69C7">
        <w:t xml:space="preserve"> AK</w:t>
      </w:r>
      <w:r w:rsidRPr="00AC763C">
        <w:t xml:space="preserve">, </w:t>
      </w:r>
      <w:proofErr w:type="spellStart"/>
      <w:r w:rsidRPr="00AC763C">
        <w:t>Colombier</w:t>
      </w:r>
      <w:proofErr w:type="spellEnd"/>
      <w:r w:rsidRPr="00AC763C">
        <w:t xml:space="preserve"> M, </w:t>
      </w:r>
      <w:proofErr w:type="spellStart"/>
      <w:r w:rsidRPr="00AC763C">
        <w:t>Billé</w:t>
      </w:r>
      <w:proofErr w:type="spellEnd"/>
      <w:r w:rsidRPr="00AC763C">
        <w:t xml:space="preserve"> R, </w:t>
      </w:r>
      <w:proofErr w:type="spellStart"/>
      <w:r w:rsidRPr="00AC763C">
        <w:t>Joos</w:t>
      </w:r>
      <w:proofErr w:type="spellEnd"/>
      <w:r w:rsidRPr="00AC763C">
        <w:t xml:space="preserve"> F, </w:t>
      </w:r>
      <w:proofErr w:type="spellStart"/>
      <w:r w:rsidRPr="00AC763C">
        <w:t>Hoegh-guldberg</w:t>
      </w:r>
      <w:proofErr w:type="spellEnd"/>
      <w:r w:rsidRPr="00AC763C">
        <w:t xml:space="preserve"> O, </w:t>
      </w:r>
      <w:proofErr w:type="spellStart"/>
      <w:r w:rsidRPr="00AC763C">
        <w:t>Pörtner</w:t>
      </w:r>
      <w:proofErr w:type="spellEnd"/>
      <w:r w:rsidRPr="00AC763C">
        <w:t xml:space="preserve"> H, </w:t>
      </w:r>
      <w:proofErr w:type="spellStart"/>
      <w:r w:rsidRPr="00AC763C">
        <w:t>Waisman</w:t>
      </w:r>
      <w:proofErr w:type="spellEnd"/>
      <w:r w:rsidRPr="00AC763C">
        <w:t xml:space="preserve"> H, Spencer </w:t>
      </w:r>
    </w:p>
    <w:p w14:paraId="5BE901E5" w14:textId="69ABF34D" w:rsidR="000E69C7" w:rsidRPr="000E69C7" w:rsidRDefault="00AC763C" w:rsidP="000E69C7">
      <w:pPr>
        <w:ind w:left="720"/>
        <w:jc w:val="both"/>
      </w:pPr>
      <w:r w:rsidRPr="00AC763C">
        <w:t xml:space="preserve">T, </w:t>
      </w:r>
      <w:proofErr w:type="spellStart"/>
      <w:r w:rsidRPr="00AC763C">
        <w:t>Gattuso</w:t>
      </w:r>
      <w:proofErr w:type="spellEnd"/>
      <w:r w:rsidRPr="00AC763C">
        <w:t xml:space="preserve"> J. 2016. Implications of the </w:t>
      </w:r>
      <w:proofErr w:type="spellStart"/>
      <w:r w:rsidRPr="00AC763C">
        <w:t>paris</w:t>
      </w:r>
      <w:proofErr w:type="spellEnd"/>
      <w:r w:rsidRPr="00AC763C">
        <w:t xml:space="preserve"> agreement for the ocean. Nature Climate Change. 6(8):732-</w:t>
      </w:r>
      <w:r w:rsidR="000E69C7">
        <w:t>73</w:t>
      </w:r>
      <w:r w:rsidRPr="00AC763C">
        <w:t>5.</w:t>
      </w:r>
      <w:r w:rsidR="000E69C7" w:rsidRPr="000E69C7">
        <w:rPr>
          <w:rFonts w:ascii="Helvetica" w:hAnsi="Helvetica"/>
          <w:color w:val="555555"/>
          <w:sz w:val="21"/>
          <w:szCs w:val="21"/>
          <w:shd w:val="clear" w:color="auto" w:fill="FFFFFF"/>
        </w:rPr>
        <w:t xml:space="preserve"> </w:t>
      </w:r>
      <w:r w:rsidR="000E69C7" w:rsidRPr="000E69C7">
        <w:t>DOI:10.1038/nclimate3038</w:t>
      </w:r>
    </w:p>
    <w:p w14:paraId="6DAEB573" w14:textId="77777777" w:rsidR="00C35281" w:rsidRDefault="00C35281" w:rsidP="001D7170">
      <w:pPr>
        <w:jc w:val="both"/>
      </w:pPr>
    </w:p>
    <w:p w14:paraId="6399AE00" w14:textId="77777777" w:rsidR="00C35281" w:rsidRDefault="00C35281" w:rsidP="00762E55">
      <w:pPr>
        <w:jc w:val="both"/>
      </w:pPr>
      <w:r>
        <w:t xml:space="preserve">Marshall S, Mann ME, Oglesby RJ, Saltzman B. 1995. A comparison of the CCM1-simulated </w:t>
      </w:r>
    </w:p>
    <w:p w14:paraId="4A9C2CC3" w14:textId="7CBD490F" w:rsidR="00C35281" w:rsidRDefault="00C35281" w:rsidP="00762E55">
      <w:pPr>
        <w:ind w:left="720"/>
        <w:jc w:val="both"/>
      </w:pPr>
      <w:r>
        <w:t>climates for pre-industrial and present-day CO2 levels. Glob Planet Change. 10(1–4):163–180. doi:10.1016/0921-8181(94)00024-8.</w:t>
      </w:r>
    </w:p>
    <w:p w14:paraId="04A8D13E" w14:textId="77777777" w:rsidR="002340F2" w:rsidRDefault="002340F2" w:rsidP="00762E55">
      <w:pPr>
        <w:ind w:left="720"/>
        <w:jc w:val="both"/>
      </w:pPr>
    </w:p>
    <w:p w14:paraId="52B3D7ED" w14:textId="77777777" w:rsidR="006B4035" w:rsidRDefault="002340F2" w:rsidP="00CA0D63">
      <w:pPr>
        <w:jc w:val="both"/>
      </w:pPr>
      <w:r>
        <w:t xml:space="preserve">McClanahan TR, </w:t>
      </w:r>
      <w:proofErr w:type="spellStart"/>
      <w:r>
        <w:t>Maina</w:t>
      </w:r>
      <w:proofErr w:type="spellEnd"/>
      <w:r>
        <w:t xml:space="preserve"> JM, Darling ES, Guillaume MMM, </w:t>
      </w:r>
      <w:proofErr w:type="spellStart"/>
      <w:r>
        <w:t>Muthiga</w:t>
      </w:r>
      <w:proofErr w:type="spellEnd"/>
      <w:r>
        <w:t xml:space="preserve"> NA, </w:t>
      </w:r>
      <w:proofErr w:type="spellStart"/>
      <w:r>
        <w:t>D’agata</w:t>
      </w:r>
      <w:proofErr w:type="spellEnd"/>
      <w:r>
        <w:t xml:space="preserve"> S, </w:t>
      </w:r>
      <w:proofErr w:type="spellStart"/>
      <w:r>
        <w:t>Leblond</w:t>
      </w:r>
      <w:proofErr w:type="spellEnd"/>
      <w:r>
        <w:t xml:space="preserve"> J, </w:t>
      </w:r>
    </w:p>
    <w:p w14:paraId="786A60E9" w14:textId="496DCA9D" w:rsidR="002340F2" w:rsidRDefault="002340F2" w:rsidP="00CA0D63">
      <w:pPr>
        <w:ind w:left="720"/>
        <w:jc w:val="both"/>
      </w:pPr>
      <w:r>
        <w:lastRenderedPageBreak/>
        <w:t xml:space="preserve">Arthur R, Jupiter SD, Wilson SK, et al. 2020. Large geographic variability in the resistance of corals to thermal stress. Glob </w:t>
      </w:r>
      <w:proofErr w:type="spellStart"/>
      <w:r>
        <w:t>Ecol</w:t>
      </w:r>
      <w:proofErr w:type="spellEnd"/>
      <w:r>
        <w:t xml:space="preserve"> </w:t>
      </w:r>
      <w:proofErr w:type="spellStart"/>
      <w:r>
        <w:t>Biogeogr</w:t>
      </w:r>
      <w:proofErr w:type="spellEnd"/>
      <w:r>
        <w:t>. 29(12):2229–2247. doi:10.1111/geb.13191.</w:t>
      </w:r>
    </w:p>
    <w:p w14:paraId="08E1F343" w14:textId="77777777" w:rsidR="002340F2" w:rsidRDefault="002340F2" w:rsidP="00986914">
      <w:pPr>
        <w:jc w:val="both"/>
      </w:pPr>
    </w:p>
    <w:p w14:paraId="36611F7C" w14:textId="77777777" w:rsidR="00C25423" w:rsidRDefault="00C25423" w:rsidP="00C25423">
      <w:pPr>
        <w:jc w:val="both"/>
      </w:pPr>
      <w:r w:rsidRPr="00C25423">
        <w:t xml:space="preserve">McCook LJ, </w:t>
      </w:r>
      <w:proofErr w:type="spellStart"/>
      <w:r w:rsidRPr="00C25423">
        <w:t>Ayling</w:t>
      </w:r>
      <w:proofErr w:type="spellEnd"/>
      <w:r w:rsidRPr="00C25423">
        <w:t xml:space="preserve"> T, </w:t>
      </w:r>
      <w:proofErr w:type="spellStart"/>
      <w:r w:rsidRPr="00C25423">
        <w:t>Cappo</w:t>
      </w:r>
      <w:proofErr w:type="spellEnd"/>
      <w:r w:rsidRPr="00C25423">
        <w:t xml:space="preserve"> M, </w:t>
      </w:r>
      <w:proofErr w:type="spellStart"/>
      <w:r w:rsidRPr="00C25423">
        <w:t>Choat</w:t>
      </w:r>
      <w:proofErr w:type="spellEnd"/>
      <w:r w:rsidRPr="00C25423">
        <w:t xml:space="preserve"> JH, Evans RD, De Freitas DM, </w:t>
      </w:r>
      <w:proofErr w:type="spellStart"/>
      <w:r w:rsidRPr="00C25423">
        <w:t>Heupel</w:t>
      </w:r>
      <w:proofErr w:type="spellEnd"/>
      <w:r w:rsidRPr="00C25423">
        <w:t xml:space="preserve"> M, Hughes TP, </w:t>
      </w:r>
    </w:p>
    <w:p w14:paraId="6A0A8929" w14:textId="136C5DD8" w:rsidR="009C1DA6" w:rsidRDefault="00C25423" w:rsidP="00347160">
      <w:pPr>
        <w:ind w:left="720"/>
        <w:jc w:val="both"/>
      </w:pPr>
      <w:r w:rsidRPr="00BF6CF4">
        <w:rPr>
          <w:lang w:val="fr-CA"/>
        </w:rPr>
        <w:t xml:space="preserve">Jones GP, </w:t>
      </w:r>
      <w:proofErr w:type="spellStart"/>
      <w:r w:rsidRPr="00BF6CF4">
        <w:rPr>
          <w:lang w:val="fr-CA"/>
        </w:rPr>
        <w:t>Mapstone</w:t>
      </w:r>
      <w:proofErr w:type="spellEnd"/>
      <w:r w:rsidRPr="00BF6CF4">
        <w:rPr>
          <w:lang w:val="fr-CA"/>
        </w:rPr>
        <w:t xml:space="preserve"> B, et al. 2010. </w:t>
      </w:r>
      <w:r w:rsidRPr="00C25423">
        <w:t xml:space="preserve">Adaptive management of the Great Barrier Reef: A globally significant demonstration of the benefits of networks of marine reserves. Proc Natl </w:t>
      </w:r>
      <w:proofErr w:type="spellStart"/>
      <w:r w:rsidRPr="00C25423">
        <w:t>Acad</w:t>
      </w:r>
      <w:proofErr w:type="spellEnd"/>
      <w:r w:rsidRPr="00C25423">
        <w:t xml:space="preserve"> Sci U S A. 107(43):18278–18285. doi:10.1073/pnas.0909335107. </w:t>
      </w:r>
    </w:p>
    <w:p w14:paraId="38464722" w14:textId="77777777" w:rsidR="002340F2" w:rsidRDefault="002340F2" w:rsidP="001D7170">
      <w:pPr>
        <w:jc w:val="both"/>
      </w:pPr>
    </w:p>
    <w:p w14:paraId="7B23B34C" w14:textId="77777777" w:rsidR="002340F2" w:rsidRDefault="002340F2" w:rsidP="002340F2">
      <w:pPr>
        <w:jc w:val="both"/>
      </w:pPr>
      <w:r w:rsidRPr="001026A9">
        <w:rPr>
          <w:rPrChange w:id="1888" w:author="Emma Bradshaw" w:date="2022-02-28T14:49:00Z">
            <w:rPr>
              <w:lang w:val="fr-CA"/>
            </w:rPr>
          </w:rPrChange>
        </w:rPr>
        <w:t xml:space="preserve">McCulloch M, Falter J, Trotter J, </w:t>
      </w:r>
      <w:proofErr w:type="spellStart"/>
      <w:r w:rsidRPr="001026A9">
        <w:rPr>
          <w:rPrChange w:id="1889" w:author="Emma Bradshaw" w:date="2022-02-28T14:49:00Z">
            <w:rPr>
              <w:lang w:val="fr-CA"/>
            </w:rPr>
          </w:rPrChange>
        </w:rPr>
        <w:t>Montagna</w:t>
      </w:r>
      <w:proofErr w:type="spellEnd"/>
      <w:r w:rsidRPr="001026A9">
        <w:rPr>
          <w:rPrChange w:id="1890" w:author="Emma Bradshaw" w:date="2022-02-28T14:49:00Z">
            <w:rPr>
              <w:lang w:val="fr-CA"/>
            </w:rPr>
          </w:rPrChange>
        </w:rPr>
        <w:t xml:space="preserve"> P. 2012. </w:t>
      </w:r>
      <w:r>
        <w:t xml:space="preserve">Coral resilience to ocean acidification and </w:t>
      </w:r>
    </w:p>
    <w:p w14:paraId="4275B24F" w14:textId="31BD9A89" w:rsidR="002340F2" w:rsidRDefault="002340F2" w:rsidP="002340F2">
      <w:pPr>
        <w:ind w:left="720"/>
        <w:jc w:val="both"/>
      </w:pPr>
      <w:r>
        <w:t xml:space="preserve">global warming through pH up-regulation. Nat </w:t>
      </w:r>
      <w:proofErr w:type="spellStart"/>
      <w:r>
        <w:t>Clim</w:t>
      </w:r>
      <w:proofErr w:type="spellEnd"/>
      <w:r>
        <w:t xml:space="preserve"> Chang. 2(8):623–627. doi:10.1038/nclimate1473.</w:t>
      </w:r>
    </w:p>
    <w:p w14:paraId="68AB1856" w14:textId="77777777" w:rsidR="00657A73" w:rsidRDefault="00657A73" w:rsidP="00000255">
      <w:pPr>
        <w:ind w:left="720"/>
        <w:jc w:val="both"/>
      </w:pPr>
    </w:p>
    <w:p w14:paraId="2E34A4E7" w14:textId="77777777" w:rsidR="00657A73" w:rsidRDefault="00657A73" w:rsidP="00657A73">
      <w:r w:rsidRPr="00657A73">
        <w:t xml:space="preserve">Middlebrook R, </w:t>
      </w:r>
      <w:proofErr w:type="spellStart"/>
      <w:r w:rsidRPr="00657A73">
        <w:t>Hoegh</w:t>
      </w:r>
      <w:proofErr w:type="spellEnd"/>
      <w:r w:rsidRPr="00657A73">
        <w:t xml:space="preserve">-Guldberg O, Leggat W. 2008. The effect of thermal history on the </w:t>
      </w:r>
    </w:p>
    <w:p w14:paraId="6B059489" w14:textId="34A706F6" w:rsidR="00657A73" w:rsidRDefault="00657A73" w:rsidP="00EB6FA5">
      <w:pPr>
        <w:ind w:left="720"/>
        <w:jc w:val="both"/>
      </w:pPr>
      <w:r w:rsidRPr="00657A73">
        <w:t>susceptibility of reef-building corals to thermal stress. J Exp Biol. 211(7):1050–1056. doi:10.1242/jeb.013284.</w:t>
      </w:r>
    </w:p>
    <w:p w14:paraId="706AC458" w14:textId="77777777" w:rsidR="009C1DA6" w:rsidRPr="000E205A" w:rsidRDefault="009C1DA6" w:rsidP="00986914">
      <w:pPr>
        <w:jc w:val="both"/>
      </w:pPr>
    </w:p>
    <w:p w14:paraId="3D19E6E9" w14:textId="77777777" w:rsidR="000E205A" w:rsidRPr="000E205A" w:rsidRDefault="000E205A" w:rsidP="00986914">
      <w:pPr>
        <w:jc w:val="both"/>
      </w:pPr>
      <w:proofErr w:type="spellStart"/>
      <w:r w:rsidRPr="00D1036D">
        <w:t>Monteil</w:t>
      </w:r>
      <w:proofErr w:type="spellEnd"/>
      <w:r w:rsidRPr="00D1036D">
        <w:t xml:space="preserve"> Y,</w:t>
      </w:r>
      <w:r w:rsidRPr="000E205A">
        <w:t xml:space="preserve"> Teo A, Fong J, Bauman AG, Todd PA. 2020. Effects of macroalgae on coral </w:t>
      </w:r>
    </w:p>
    <w:p w14:paraId="25BC5EB3" w14:textId="77777777" w:rsidR="000E205A" w:rsidRPr="000E205A" w:rsidRDefault="000E205A" w:rsidP="00986914">
      <w:pPr>
        <w:ind w:left="720"/>
        <w:jc w:val="both"/>
      </w:pPr>
      <w:r w:rsidRPr="000E205A">
        <w:t xml:space="preserve">fecundity in a degraded coral reef system. Mar </w:t>
      </w:r>
      <w:proofErr w:type="spellStart"/>
      <w:r w:rsidRPr="000E205A">
        <w:t>Pollut</w:t>
      </w:r>
      <w:proofErr w:type="spellEnd"/>
      <w:r w:rsidRPr="000E205A">
        <w:t xml:space="preserve"> Bull. 151(November 2019):110890. </w:t>
      </w:r>
      <w:proofErr w:type="gramStart"/>
      <w:r w:rsidRPr="000E205A">
        <w:t>doi:10.1016/j.marpolbul</w:t>
      </w:r>
      <w:proofErr w:type="gramEnd"/>
      <w:r w:rsidRPr="000E205A">
        <w:t xml:space="preserve">.2020.110890. </w:t>
      </w:r>
    </w:p>
    <w:p w14:paraId="4689BBA3" w14:textId="77777777" w:rsidR="000E205A" w:rsidRPr="000E205A" w:rsidRDefault="000E205A" w:rsidP="00986914">
      <w:pPr>
        <w:jc w:val="both"/>
        <w:rPr>
          <w:lang w:val="en-US"/>
        </w:rPr>
      </w:pPr>
    </w:p>
    <w:p w14:paraId="2CF0486A" w14:textId="77777777" w:rsidR="000E205A" w:rsidRPr="000E205A" w:rsidRDefault="000E205A" w:rsidP="00986914">
      <w:pPr>
        <w:jc w:val="both"/>
      </w:pPr>
      <w:r w:rsidRPr="000E205A">
        <w:t xml:space="preserve">Mora C, </w:t>
      </w:r>
      <w:proofErr w:type="spellStart"/>
      <w:r w:rsidRPr="000E205A">
        <w:t>Andréfouët</w:t>
      </w:r>
      <w:proofErr w:type="spellEnd"/>
      <w:r w:rsidRPr="000E205A">
        <w:t xml:space="preserve"> S, Costello MJ, </w:t>
      </w:r>
      <w:proofErr w:type="spellStart"/>
      <w:r w:rsidRPr="000E205A">
        <w:t>Kranenburg</w:t>
      </w:r>
      <w:proofErr w:type="spellEnd"/>
      <w:r w:rsidRPr="000E205A">
        <w:t xml:space="preserve"> C, Rollo A, </w:t>
      </w:r>
      <w:proofErr w:type="spellStart"/>
      <w:r w:rsidRPr="000E205A">
        <w:t>Veron</w:t>
      </w:r>
      <w:proofErr w:type="spellEnd"/>
      <w:r w:rsidRPr="000E205A">
        <w:t xml:space="preserve"> J, Gaston KJ, Myers RA. </w:t>
      </w:r>
    </w:p>
    <w:p w14:paraId="0692B7AD" w14:textId="0DD12EBC" w:rsidR="00C25423" w:rsidRDefault="000E205A" w:rsidP="0017618F">
      <w:pPr>
        <w:ind w:left="720"/>
        <w:jc w:val="both"/>
        <w:rPr>
          <w:lang w:val="en-US"/>
        </w:rPr>
      </w:pPr>
      <w:r w:rsidRPr="000E205A">
        <w:t xml:space="preserve">2006. </w:t>
      </w:r>
      <w:r w:rsidRPr="000E205A">
        <w:rPr>
          <w:lang w:val="en-US"/>
        </w:rPr>
        <w:t xml:space="preserve">Coral Reefs and the Global Network of Marine Protected Areas. Science. 312(5781): 1750-1751. </w:t>
      </w:r>
    </w:p>
    <w:p w14:paraId="2CFA9540" w14:textId="243C7F82" w:rsidR="0010352C" w:rsidRDefault="0010352C" w:rsidP="0017618F">
      <w:pPr>
        <w:ind w:left="720"/>
        <w:jc w:val="both"/>
        <w:rPr>
          <w:lang w:val="en-US"/>
        </w:rPr>
      </w:pPr>
    </w:p>
    <w:p w14:paraId="394B6EFE" w14:textId="77777777" w:rsidR="0010352C" w:rsidRDefault="0010352C" w:rsidP="0010352C">
      <w:proofErr w:type="spellStart"/>
      <w:r w:rsidRPr="0010352C">
        <w:t>Nazemi</w:t>
      </w:r>
      <w:proofErr w:type="spellEnd"/>
      <w:r w:rsidRPr="0010352C">
        <w:t xml:space="preserve"> A, </w:t>
      </w:r>
      <w:proofErr w:type="spellStart"/>
      <w:r w:rsidRPr="0010352C">
        <w:t>Wheater</w:t>
      </w:r>
      <w:proofErr w:type="spellEnd"/>
      <w:r w:rsidRPr="0010352C">
        <w:t xml:space="preserve"> HS. 2015. On inclusion of water resource management in Earth system </w:t>
      </w:r>
    </w:p>
    <w:p w14:paraId="49F5079F" w14:textId="3B62ED9D" w:rsidR="0010352C" w:rsidRPr="0010352C" w:rsidRDefault="0010352C" w:rsidP="0010352C">
      <w:pPr>
        <w:ind w:left="720"/>
      </w:pPr>
      <w:r w:rsidRPr="0010352C">
        <w:t xml:space="preserve">models -Part 1: Problem definition and representation of water demand. </w:t>
      </w:r>
      <w:proofErr w:type="spellStart"/>
      <w:r w:rsidRPr="0010352C">
        <w:t>Hydrol</w:t>
      </w:r>
      <w:proofErr w:type="spellEnd"/>
      <w:r w:rsidRPr="0010352C">
        <w:t xml:space="preserve"> Earth Syst Sci. 19(1):33–61. doi:10.5194/hess-19-33-2015. </w:t>
      </w:r>
      <w:hyperlink r:id="rId34" w:history="1">
        <w:r w:rsidRPr="0010352C">
          <w:rPr>
            <w:rStyle w:val="Hyperlink"/>
          </w:rPr>
          <w:t>www.hydrol-earth-syst-sci.net/19/33/2015/</w:t>
        </w:r>
      </w:hyperlink>
      <w:r w:rsidRPr="0010352C">
        <w:t>.</w:t>
      </w:r>
    </w:p>
    <w:p w14:paraId="1A2CAB15" w14:textId="77777777" w:rsidR="000E205A" w:rsidRPr="000E205A" w:rsidRDefault="000E205A" w:rsidP="00986914">
      <w:pPr>
        <w:jc w:val="both"/>
      </w:pPr>
    </w:p>
    <w:p w14:paraId="3EABFB8D" w14:textId="77777777" w:rsidR="000E205A" w:rsidRPr="000E205A" w:rsidRDefault="000E205A" w:rsidP="00986914">
      <w:pPr>
        <w:jc w:val="both"/>
      </w:pPr>
      <w:r w:rsidRPr="00A251F7">
        <w:t xml:space="preserve">Orr J, Fabry V, </w:t>
      </w:r>
      <w:proofErr w:type="spellStart"/>
      <w:r w:rsidRPr="00A251F7">
        <w:t>Aumont</w:t>
      </w:r>
      <w:proofErr w:type="spellEnd"/>
      <w:r w:rsidRPr="00A251F7">
        <w:t xml:space="preserve"> O, Bopp L, </w:t>
      </w:r>
      <w:proofErr w:type="spellStart"/>
      <w:r w:rsidRPr="00A251F7">
        <w:t>Doney</w:t>
      </w:r>
      <w:proofErr w:type="spellEnd"/>
      <w:r w:rsidRPr="00A251F7">
        <w:t xml:space="preserve"> SC, Feely RA, </w:t>
      </w:r>
      <w:proofErr w:type="spellStart"/>
      <w:r w:rsidRPr="00A251F7">
        <w:t>Gnanadesikan</w:t>
      </w:r>
      <w:proofErr w:type="spellEnd"/>
      <w:r w:rsidRPr="00A251F7">
        <w:t xml:space="preserve"> A, Gruber N, Ishida</w:t>
      </w:r>
      <w:r w:rsidRPr="000E205A">
        <w:t xml:space="preserve"> </w:t>
      </w:r>
    </w:p>
    <w:p w14:paraId="66DE2F88" w14:textId="77777777" w:rsidR="000E205A" w:rsidRPr="000E205A" w:rsidRDefault="000E205A" w:rsidP="00986914">
      <w:pPr>
        <w:ind w:left="720"/>
        <w:jc w:val="both"/>
        <w:rPr>
          <w:u w:val="single"/>
        </w:rPr>
      </w:pPr>
      <w:r w:rsidRPr="00BF6CF4">
        <w:rPr>
          <w:lang w:val="fr-CA"/>
        </w:rPr>
        <w:t>A, Joos F et al</w:t>
      </w:r>
      <w:r w:rsidRPr="00BF6CF4">
        <w:rPr>
          <w:i/>
          <w:iCs/>
          <w:lang w:val="fr-CA"/>
        </w:rPr>
        <w:t>.</w:t>
      </w:r>
      <w:r w:rsidRPr="00BF6CF4">
        <w:rPr>
          <w:lang w:val="fr-CA"/>
        </w:rPr>
        <w:t xml:space="preserve"> 2005. </w:t>
      </w:r>
      <w:r w:rsidRPr="000E205A">
        <w:t xml:space="preserve">Anthropogenic ocean acidification over the twenty-first century and its impact on calcifying organisms. Nature. 437(issue number unknown):681–686.  </w:t>
      </w:r>
      <w:hyperlink r:id="rId35" w:history="1">
        <w:r w:rsidRPr="000E205A">
          <w:rPr>
            <w:rStyle w:val="Hyperlink"/>
          </w:rPr>
          <w:t>https://doi-org.ezproxy.library.dal.ca/10.1038/nature04095</w:t>
        </w:r>
      </w:hyperlink>
    </w:p>
    <w:p w14:paraId="74D2500A" w14:textId="4F2CB603" w:rsidR="000E205A" w:rsidRDefault="000E205A" w:rsidP="00986914">
      <w:pPr>
        <w:jc w:val="both"/>
      </w:pPr>
    </w:p>
    <w:p w14:paraId="5B7644E9" w14:textId="77777777" w:rsidR="00C1140D" w:rsidRDefault="00C1140D" w:rsidP="00C1140D">
      <w:pPr>
        <w:jc w:val="both"/>
      </w:pPr>
      <w:r w:rsidRPr="00C1140D">
        <w:t xml:space="preserve">Ostrander GK, Armstrong KM, </w:t>
      </w:r>
      <w:proofErr w:type="spellStart"/>
      <w:r w:rsidRPr="00C1140D">
        <w:t>Knobbe</w:t>
      </w:r>
      <w:proofErr w:type="spellEnd"/>
      <w:r w:rsidRPr="00C1140D">
        <w:t xml:space="preserve"> ET, </w:t>
      </w:r>
      <w:proofErr w:type="spellStart"/>
      <w:r w:rsidRPr="00C1140D">
        <w:t>Gerace</w:t>
      </w:r>
      <w:proofErr w:type="spellEnd"/>
      <w:r w:rsidRPr="00C1140D">
        <w:t xml:space="preserve"> D, Scully EP. 2000. Rapid transition in the </w:t>
      </w:r>
    </w:p>
    <w:p w14:paraId="70FCA38F" w14:textId="50CB50F4" w:rsidR="00C1140D" w:rsidRDefault="00C1140D" w:rsidP="00C1140D">
      <w:pPr>
        <w:ind w:left="720"/>
        <w:jc w:val="both"/>
      </w:pPr>
      <w:r w:rsidRPr="00C1140D">
        <w:t xml:space="preserve">structure of a coral reef community: The effects of coral bleaching and physical disturbance. Proc Natl </w:t>
      </w:r>
      <w:proofErr w:type="spellStart"/>
      <w:r w:rsidRPr="00C1140D">
        <w:t>Acad</w:t>
      </w:r>
      <w:proofErr w:type="spellEnd"/>
      <w:r w:rsidRPr="00C1140D">
        <w:t xml:space="preserve"> Sci U S A. 97(10):5297–5302. doi:10.1073/pnas.090104897. </w:t>
      </w:r>
    </w:p>
    <w:p w14:paraId="3CD81363" w14:textId="486C9F32" w:rsidR="001B5ECD" w:rsidRDefault="001B5ECD" w:rsidP="00C1140D">
      <w:pPr>
        <w:ind w:left="720"/>
        <w:jc w:val="both"/>
      </w:pPr>
    </w:p>
    <w:p w14:paraId="5EBD0B4B" w14:textId="77777777" w:rsidR="00024CAE" w:rsidRDefault="001B5ECD" w:rsidP="001B5ECD">
      <w:pPr>
        <w:jc w:val="both"/>
      </w:pPr>
      <w:proofErr w:type="spellStart"/>
      <w:r w:rsidRPr="001B5ECD">
        <w:t>Pebesma</w:t>
      </w:r>
      <w:proofErr w:type="spellEnd"/>
      <w:r w:rsidRPr="001B5ECD">
        <w:t xml:space="preserve"> E</w:t>
      </w:r>
      <w:r w:rsidR="002863B6">
        <w:t xml:space="preserve">. </w:t>
      </w:r>
      <w:r w:rsidRPr="001B5ECD">
        <w:t xml:space="preserve">2018. Simple Features for R: Standardized Support for Spatial Vector Data. The R </w:t>
      </w:r>
    </w:p>
    <w:p w14:paraId="223743D6" w14:textId="50F49DE9" w:rsidR="001B5ECD" w:rsidRDefault="001B5ECD" w:rsidP="00024CAE">
      <w:pPr>
        <w:ind w:firstLine="720"/>
        <w:jc w:val="both"/>
        <w:rPr>
          <w:rStyle w:val="Hyperlink"/>
        </w:rPr>
      </w:pPr>
      <w:r w:rsidRPr="001B5ECD">
        <w:t>Journal</w:t>
      </w:r>
      <w:r>
        <w:t xml:space="preserve">. </w:t>
      </w:r>
      <w:r w:rsidRPr="001B5ECD">
        <w:t>10(1)</w:t>
      </w:r>
      <w:r>
        <w:t>:</w:t>
      </w:r>
      <w:r w:rsidRPr="001B5ECD">
        <w:t xml:space="preserve"> 439–446. </w:t>
      </w:r>
      <w:proofErr w:type="spellStart"/>
      <w:r w:rsidRPr="001B5ECD">
        <w:t>doi</w:t>
      </w:r>
      <w:proofErr w:type="spellEnd"/>
      <w:r w:rsidRPr="001B5ECD">
        <w:t>: </w:t>
      </w:r>
      <w:hyperlink r:id="rId36" w:history="1">
        <w:r w:rsidRPr="001B5ECD">
          <w:rPr>
            <w:rStyle w:val="Hyperlink"/>
          </w:rPr>
          <w:t>10.32614/RJ-2018-009</w:t>
        </w:r>
      </w:hyperlink>
    </w:p>
    <w:p w14:paraId="535ADD71" w14:textId="5FEE242C" w:rsidR="00E10FA5" w:rsidRDefault="00E10FA5" w:rsidP="00024CAE">
      <w:pPr>
        <w:ind w:firstLine="720"/>
        <w:jc w:val="both"/>
        <w:rPr>
          <w:rStyle w:val="Hyperlink"/>
        </w:rPr>
      </w:pPr>
    </w:p>
    <w:p w14:paraId="20D5E7CD" w14:textId="77777777" w:rsidR="00E10FA5" w:rsidRDefault="00E10FA5" w:rsidP="001D7170">
      <w:pPr>
        <w:jc w:val="both"/>
      </w:pPr>
      <w:proofErr w:type="spellStart"/>
      <w:r w:rsidRPr="00066B93">
        <w:t>Picone</w:t>
      </w:r>
      <w:proofErr w:type="spellEnd"/>
      <w:r w:rsidRPr="00066B93">
        <w:t xml:space="preserve"> F,</w:t>
      </w:r>
      <w:r w:rsidRPr="00E10FA5">
        <w:t xml:space="preserve"> </w:t>
      </w:r>
      <w:proofErr w:type="spellStart"/>
      <w:r w:rsidRPr="00E10FA5">
        <w:t>Buonocore</w:t>
      </w:r>
      <w:proofErr w:type="spellEnd"/>
      <w:r w:rsidRPr="00E10FA5">
        <w:t xml:space="preserve"> E, Claudet J, </w:t>
      </w:r>
      <w:proofErr w:type="spellStart"/>
      <w:r w:rsidRPr="00E10FA5">
        <w:t>Chemello</w:t>
      </w:r>
      <w:proofErr w:type="spellEnd"/>
      <w:r w:rsidRPr="00E10FA5">
        <w:t xml:space="preserve"> R, Russo GF, Franzese PP. 2020. Marine protected </w:t>
      </w:r>
    </w:p>
    <w:p w14:paraId="2EAB6B7D" w14:textId="21E13C50" w:rsidR="00E10FA5" w:rsidRDefault="00E10FA5">
      <w:pPr>
        <w:ind w:left="720"/>
        <w:jc w:val="both"/>
      </w:pPr>
      <w:r w:rsidRPr="00E10FA5">
        <w:t xml:space="preserve">areas overall success evaluation (MOSE): A novel integrated framework for assessing management performance and social-ecological benefits of MPAs. Ocean Coast </w:t>
      </w:r>
      <w:proofErr w:type="spellStart"/>
      <w:r w:rsidRPr="00E10FA5">
        <w:t>Manag</w:t>
      </w:r>
      <w:proofErr w:type="spellEnd"/>
      <w:r w:rsidRPr="00E10FA5">
        <w:t xml:space="preserve">. 198:105370. </w:t>
      </w:r>
      <w:proofErr w:type="gramStart"/>
      <w:r w:rsidRPr="00E10FA5">
        <w:t>doi:10.1016/j.ocecoaman</w:t>
      </w:r>
      <w:proofErr w:type="gramEnd"/>
      <w:r w:rsidRPr="00E10FA5">
        <w:t>.2020.105370.</w:t>
      </w:r>
    </w:p>
    <w:p w14:paraId="58D39BDB" w14:textId="77777777" w:rsidR="00D23912" w:rsidRPr="00E10FA5" w:rsidRDefault="00D23912" w:rsidP="001D7170">
      <w:pPr>
        <w:ind w:left="720"/>
        <w:jc w:val="both"/>
      </w:pPr>
    </w:p>
    <w:p w14:paraId="46DFC181" w14:textId="77777777" w:rsidR="001C631A" w:rsidRPr="001B5ECD" w:rsidRDefault="001C631A" w:rsidP="00024CAE">
      <w:pPr>
        <w:ind w:firstLine="720"/>
        <w:jc w:val="both"/>
      </w:pPr>
    </w:p>
    <w:p w14:paraId="68828DC4" w14:textId="77777777" w:rsidR="000E205A" w:rsidRPr="000E205A" w:rsidRDefault="000E205A" w:rsidP="00986914">
      <w:pPr>
        <w:jc w:val="both"/>
      </w:pPr>
      <w:r w:rsidRPr="000E205A">
        <w:t>Quek RZB, Jain SS, Neo ML, Rouse GW, Huang D. 2020. Transcriptome‐based target‐</w:t>
      </w:r>
    </w:p>
    <w:p w14:paraId="73858F7C" w14:textId="1F0385FA" w:rsidR="000E205A" w:rsidRPr="000E205A" w:rsidRDefault="000E205A" w:rsidP="00986914">
      <w:pPr>
        <w:ind w:left="720"/>
        <w:jc w:val="both"/>
      </w:pPr>
      <w:r w:rsidRPr="000E205A">
        <w:t xml:space="preserve">enrichment baits for stony corals (Cnidaria: Anthozoa: Scleractinia). Mol </w:t>
      </w:r>
      <w:proofErr w:type="spellStart"/>
      <w:r w:rsidRPr="000E205A">
        <w:t>Ecol</w:t>
      </w:r>
      <w:proofErr w:type="spellEnd"/>
      <w:r w:rsidRPr="000E205A">
        <w:t xml:space="preserve"> </w:t>
      </w:r>
      <w:proofErr w:type="spellStart"/>
      <w:r w:rsidRPr="000E205A">
        <w:t>Resour</w:t>
      </w:r>
      <w:proofErr w:type="spellEnd"/>
      <w:r w:rsidRPr="000E205A">
        <w:t>. 20(3):807–818. doi:10.1111/1755-0998.13150.</w:t>
      </w:r>
    </w:p>
    <w:p w14:paraId="45B092AF" w14:textId="77777777" w:rsidR="00986914" w:rsidRDefault="00986914" w:rsidP="00986914">
      <w:pPr>
        <w:jc w:val="both"/>
      </w:pPr>
    </w:p>
    <w:p w14:paraId="46AFBBA1" w14:textId="77777777" w:rsidR="00986914" w:rsidRDefault="000E205A" w:rsidP="00986914">
      <w:pPr>
        <w:jc w:val="both"/>
      </w:pPr>
      <w:r w:rsidRPr="000E205A">
        <w:t xml:space="preserve">Renfro B, Chadwick NE. 2017. Benthic community structure on coral reefs exposed to intensive </w:t>
      </w:r>
    </w:p>
    <w:p w14:paraId="6C1C0D5F" w14:textId="22ED81C0" w:rsidR="000E205A" w:rsidRDefault="000E205A">
      <w:pPr>
        <w:ind w:firstLine="720"/>
        <w:jc w:val="both"/>
      </w:pPr>
      <w:r w:rsidRPr="000E205A">
        <w:t xml:space="preserve">recreational snorkeling. </w:t>
      </w:r>
      <w:proofErr w:type="spellStart"/>
      <w:r w:rsidRPr="000E205A">
        <w:t>PloS</w:t>
      </w:r>
      <w:proofErr w:type="spellEnd"/>
      <w:r w:rsidRPr="000E205A">
        <w:t xml:space="preserve"> One. 12(9):1</w:t>
      </w:r>
      <w:r w:rsidR="002E6ACC">
        <w:t xml:space="preserve">-22. </w:t>
      </w:r>
      <w:proofErr w:type="gramStart"/>
      <w:r w:rsidR="0067163D" w:rsidRPr="0067163D">
        <w:t>DOI:10.1371/journal.pone</w:t>
      </w:r>
      <w:proofErr w:type="gramEnd"/>
      <w:r w:rsidR="0067163D" w:rsidRPr="0067163D">
        <w:t>.0184175</w:t>
      </w:r>
    </w:p>
    <w:p w14:paraId="5C1AF22E" w14:textId="3C4BDD95" w:rsidR="0020254F" w:rsidDel="00CF20A7" w:rsidRDefault="0020254F">
      <w:pPr>
        <w:ind w:firstLine="720"/>
        <w:jc w:val="both"/>
        <w:rPr>
          <w:del w:id="1891" w:author="Emma Bradshaw" w:date="2022-03-10T17:17:00Z"/>
        </w:rPr>
      </w:pPr>
    </w:p>
    <w:p w14:paraId="511E0E10" w14:textId="58C612FC" w:rsidR="0020254F" w:rsidDel="00CF20A7" w:rsidRDefault="0020254F" w:rsidP="0020254F">
      <w:pPr>
        <w:rPr>
          <w:del w:id="1892" w:author="Emma Bradshaw" w:date="2022-03-10T17:17:00Z"/>
        </w:rPr>
      </w:pPr>
      <w:del w:id="1893" w:author="Emma Bradshaw" w:date="2022-03-10T17:17:00Z">
        <w:r w:rsidRPr="0020254F" w:rsidDel="00CF20A7">
          <w:delText xml:space="preserve">Riahi K, van Vuuren DP, Kriegler E, Edmonds J, O’Neill BC, Fujimori S, Bauer N, Calvin K, </w:delText>
        </w:r>
      </w:del>
    </w:p>
    <w:p w14:paraId="63F6D101" w14:textId="63B76903" w:rsidR="0020254F" w:rsidRPr="0020254F" w:rsidDel="00CF20A7" w:rsidRDefault="0020254F" w:rsidP="001D7170">
      <w:pPr>
        <w:ind w:left="720"/>
        <w:rPr>
          <w:del w:id="1894" w:author="Emma Bradshaw" w:date="2022-03-10T17:17:00Z"/>
        </w:rPr>
      </w:pPr>
      <w:del w:id="1895" w:author="Emma Bradshaw" w:date="2022-03-10T17:17:00Z">
        <w:r w:rsidRPr="0020254F" w:rsidDel="00CF20A7">
          <w:delText>Dellink R, Fricko O, et al. 2017. The Shared Socioeconomic Pathways and their energy, land use, and greenhouse gas emissions implications: An overview. Glob Environ Chang. 42:153–168. doi:10.1016/j.gloenvcha.2016.05.009.</w:delText>
        </w:r>
      </w:del>
    </w:p>
    <w:p w14:paraId="69401ADD" w14:textId="77777777" w:rsidR="00455579" w:rsidRDefault="00455579" w:rsidP="001D7170">
      <w:pPr>
        <w:jc w:val="both"/>
      </w:pPr>
    </w:p>
    <w:p w14:paraId="20278A83" w14:textId="77777777" w:rsidR="0023708C" w:rsidRDefault="00455579" w:rsidP="00455579">
      <w:r w:rsidRPr="00455579">
        <w:t xml:space="preserve">Roth F, </w:t>
      </w:r>
      <w:proofErr w:type="spellStart"/>
      <w:r w:rsidRPr="00455579">
        <w:t>R</w:t>
      </w:r>
      <w:r>
        <w:t>ä</w:t>
      </w:r>
      <w:r w:rsidRPr="00455579">
        <w:t>decker</w:t>
      </w:r>
      <w:proofErr w:type="spellEnd"/>
      <w:r w:rsidRPr="00455579">
        <w:t xml:space="preserve"> N, Carvalho S, Duarte CM, </w:t>
      </w:r>
      <w:proofErr w:type="spellStart"/>
      <w:r w:rsidRPr="00455579">
        <w:t>Saderne</w:t>
      </w:r>
      <w:proofErr w:type="spellEnd"/>
      <w:r w:rsidRPr="00455579">
        <w:t xml:space="preserve"> V, Anton A, Silva L, Calleja ML, </w:t>
      </w:r>
      <w:proofErr w:type="spellStart"/>
      <w:r w:rsidRPr="00455579">
        <w:t>Mor</w:t>
      </w:r>
      <w:r w:rsidR="00006C68">
        <w:t>á</w:t>
      </w:r>
      <w:r w:rsidRPr="00455579">
        <w:t>n</w:t>
      </w:r>
      <w:proofErr w:type="spellEnd"/>
      <w:r w:rsidRPr="00455579">
        <w:t xml:space="preserve"> </w:t>
      </w:r>
    </w:p>
    <w:p w14:paraId="7EBE05B1" w14:textId="4A9A931F" w:rsidR="00455579" w:rsidRDefault="00455579" w:rsidP="004F0BDD">
      <w:pPr>
        <w:ind w:left="720"/>
        <w:jc w:val="both"/>
      </w:pPr>
      <w:r w:rsidRPr="00455579">
        <w:rPr>
          <w:lang w:val="fr-CA"/>
        </w:rPr>
        <w:t xml:space="preserve">XAG, </w:t>
      </w:r>
      <w:proofErr w:type="spellStart"/>
      <w:r w:rsidRPr="00455579">
        <w:rPr>
          <w:lang w:val="fr-CA"/>
        </w:rPr>
        <w:t>Voolstra</w:t>
      </w:r>
      <w:proofErr w:type="spellEnd"/>
      <w:r w:rsidRPr="00455579">
        <w:rPr>
          <w:lang w:val="fr-CA"/>
        </w:rPr>
        <w:t xml:space="preserve"> CR, et al. 2021. </w:t>
      </w:r>
      <w:r w:rsidRPr="00455579">
        <w:t>High summer temperatures amplify functional differences between coral- and algae-dominated reef communities. Ecology. 102(2)</w:t>
      </w:r>
      <w:r w:rsidR="00B82B05">
        <w:t xml:space="preserve">:1-15. </w:t>
      </w:r>
      <w:r w:rsidRPr="00455579">
        <w:t>doi:10.1002/ecy.3226.</w:t>
      </w:r>
    </w:p>
    <w:p w14:paraId="25C85F0A" w14:textId="59460569" w:rsidR="003818DD" w:rsidRDefault="003818DD" w:rsidP="00986914">
      <w:pPr>
        <w:ind w:firstLine="720"/>
        <w:jc w:val="both"/>
      </w:pPr>
    </w:p>
    <w:p w14:paraId="531B47CF" w14:textId="514BBD3D" w:rsidR="001451CD" w:rsidRDefault="001A013B" w:rsidP="00AC116D">
      <w:pPr>
        <w:jc w:val="both"/>
      </w:pPr>
      <w:r w:rsidRPr="00977461">
        <w:t>RStudio Team</w:t>
      </w:r>
      <w:r w:rsidR="00351D26" w:rsidRPr="00977461">
        <w:t xml:space="preserve">. </w:t>
      </w:r>
      <w:r w:rsidRPr="00977461">
        <w:t xml:space="preserve">2021. RStudio: Integrated Development Environment for R. </w:t>
      </w:r>
      <w:r w:rsidRPr="001D7170">
        <w:t>Boston</w:t>
      </w:r>
      <w:r w:rsidR="00365DAC" w:rsidRPr="001D7170">
        <w:t xml:space="preserve"> </w:t>
      </w:r>
      <w:r w:rsidR="007C59A6" w:rsidRPr="001D7170">
        <w:t>(</w:t>
      </w:r>
      <w:r w:rsidRPr="001D7170">
        <w:t>MA</w:t>
      </w:r>
      <w:proofErr w:type="gramStart"/>
      <w:r w:rsidR="007C59A6" w:rsidRPr="001D7170">
        <w:t>)</w:t>
      </w:r>
      <w:r w:rsidR="00AC116D" w:rsidRPr="001D7170">
        <w:t> :</w:t>
      </w:r>
      <w:proofErr w:type="gramEnd"/>
      <w:r w:rsidR="00AC116D" w:rsidRPr="00AC116D">
        <w:t xml:space="preserve"> </w:t>
      </w:r>
    </w:p>
    <w:p w14:paraId="6E4A7B70" w14:textId="61A7B40A" w:rsidR="001A013B" w:rsidRPr="001D7170" w:rsidRDefault="00AC116D">
      <w:pPr>
        <w:ind w:firstLine="720"/>
        <w:jc w:val="both"/>
      </w:pPr>
      <w:r w:rsidRPr="00AC116D">
        <w:t>RStudio, PBC</w:t>
      </w:r>
      <w:r w:rsidRPr="001D7170">
        <w:t>; [date updated unkn</w:t>
      </w:r>
      <w:r>
        <w:t>own; accessed 2021 Sep].</w:t>
      </w:r>
      <w:r w:rsidR="007C59A6" w:rsidRPr="00AC116D">
        <w:t xml:space="preserve"> </w:t>
      </w:r>
      <w:hyperlink r:id="rId37" w:history="1">
        <w:r w:rsidR="001A013B" w:rsidRPr="001D7170">
          <w:rPr>
            <w:rStyle w:val="Hyperlink"/>
          </w:rPr>
          <w:t>http://www.rstudio.com/</w:t>
        </w:r>
      </w:hyperlink>
      <w:r w:rsidR="001A013B" w:rsidRPr="001D7170">
        <w:t>.</w:t>
      </w:r>
    </w:p>
    <w:p w14:paraId="12162775" w14:textId="76F45D9C" w:rsidR="000B1034" w:rsidRPr="001D7170" w:rsidRDefault="000B1034">
      <w:pPr>
        <w:ind w:firstLine="720"/>
        <w:jc w:val="both"/>
      </w:pPr>
    </w:p>
    <w:p w14:paraId="76347E71" w14:textId="77777777" w:rsidR="000B1034" w:rsidRDefault="000B1034">
      <w:pPr>
        <w:jc w:val="both"/>
      </w:pPr>
      <w:proofErr w:type="spellStart"/>
      <w:r w:rsidRPr="000B1034">
        <w:t>Safaie</w:t>
      </w:r>
      <w:proofErr w:type="spellEnd"/>
      <w:r w:rsidRPr="000B1034">
        <w:t xml:space="preserve"> A, </w:t>
      </w:r>
      <w:proofErr w:type="spellStart"/>
      <w:r w:rsidRPr="000B1034">
        <w:t>Silbiger</w:t>
      </w:r>
      <w:proofErr w:type="spellEnd"/>
      <w:r w:rsidRPr="000B1034">
        <w:t xml:space="preserve"> NJ, McClanahan TR, Pawlak G, </w:t>
      </w:r>
      <w:proofErr w:type="spellStart"/>
      <w:r w:rsidRPr="000B1034">
        <w:t>Barshis</w:t>
      </w:r>
      <w:proofErr w:type="spellEnd"/>
      <w:r w:rsidRPr="000B1034">
        <w:t xml:space="preserve"> DJ, Hench JL, Rogers JS, Williams </w:t>
      </w:r>
    </w:p>
    <w:p w14:paraId="678B1A4F" w14:textId="557B900B" w:rsidR="00D22801" w:rsidRDefault="000B1034" w:rsidP="00FB3FB0">
      <w:pPr>
        <w:ind w:left="720"/>
        <w:jc w:val="both"/>
      </w:pPr>
      <w:r w:rsidRPr="000B1034">
        <w:t xml:space="preserve">GJ, Davis KA. 2018. High frequency temperature variability reduces the risk of coral bleaching. Nat </w:t>
      </w:r>
      <w:proofErr w:type="spellStart"/>
      <w:r w:rsidRPr="000B1034">
        <w:t>Commun</w:t>
      </w:r>
      <w:proofErr w:type="spellEnd"/>
      <w:r w:rsidRPr="000B1034">
        <w:t xml:space="preserve">. 9(1):1–12. doi:10.1038/s41467-018-04074-2. </w:t>
      </w:r>
    </w:p>
    <w:p w14:paraId="0051DB74" w14:textId="5F5CA25E" w:rsidR="009C4233" w:rsidRDefault="009C4233" w:rsidP="00FB3FB0">
      <w:pPr>
        <w:ind w:left="720"/>
        <w:jc w:val="both"/>
      </w:pPr>
    </w:p>
    <w:p w14:paraId="49CA9D48" w14:textId="77777777" w:rsidR="009C4233" w:rsidRDefault="009C4233" w:rsidP="001D7170">
      <w:pPr>
        <w:jc w:val="both"/>
      </w:pPr>
      <w:proofErr w:type="spellStart"/>
      <w:r>
        <w:t>Schwalm</w:t>
      </w:r>
      <w:proofErr w:type="spellEnd"/>
      <w:r>
        <w:t xml:space="preserve"> CR, Glendon S, Duffy PB. 2020. RCP8.5 tracks cumulative CO2 emissions. Proc Natl </w:t>
      </w:r>
    </w:p>
    <w:p w14:paraId="7FCDD6F3" w14:textId="64631FDF" w:rsidR="009C4233" w:rsidRDefault="009C4233" w:rsidP="001D7170">
      <w:pPr>
        <w:ind w:firstLine="720"/>
        <w:jc w:val="both"/>
      </w:pPr>
      <w:proofErr w:type="spellStart"/>
      <w:r>
        <w:t>Acad</w:t>
      </w:r>
      <w:proofErr w:type="spellEnd"/>
      <w:r>
        <w:t xml:space="preserve"> Sci U S A. 117(33):19656–19657. doi:10.1073/PNAS.2007117117. </w:t>
      </w:r>
    </w:p>
    <w:p w14:paraId="0B99CED0" w14:textId="77777777" w:rsidR="0068371F" w:rsidRDefault="0068371F" w:rsidP="001D7170">
      <w:pPr>
        <w:jc w:val="both"/>
      </w:pPr>
    </w:p>
    <w:p w14:paraId="72D782FD" w14:textId="77777777" w:rsidR="0068371F" w:rsidRDefault="0068371F">
      <w:pPr>
        <w:jc w:val="both"/>
      </w:pPr>
      <w:proofErr w:type="spellStart"/>
      <w:r w:rsidRPr="0068371F">
        <w:t>Séférian</w:t>
      </w:r>
      <w:proofErr w:type="spellEnd"/>
      <w:r w:rsidRPr="0068371F">
        <w:t xml:space="preserve"> R, </w:t>
      </w:r>
      <w:proofErr w:type="spellStart"/>
      <w:r w:rsidRPr="0068371F">
        <w:t>Berthet</w:t>
      </w:r>
      <w:proofErr w:type="spellEnd"/>
      <w:r w:rsidRPr="0068371F">
        <w:t xml:space="preserve"> S, </w:t>
      </w:r>
      <w:proofErr w:type="spellStart"/>
      <w:r w:rsidRPr="0068371F">
        <w:t>Yool</w:t>
      </w:r>
      <w:proofErr w:type="spellEnd"/>
      <w:r w:rsidRPr="0068371F">
        <w:t xml:space="preserve"> A, </w:t>
      </w:r>
      <w:proofErr w:type="spellStart"/>
      <w:r w:rsidRPr="0068371F">
        <w:t>Palmiéri</w:t>
      </w:r>
      <w:proofErr w:type="spellEnd"/>
      <w:r w:rsidRPr="0068371F">
        <w:t xml:space="preserve"> J, Bopp L, Tagliabue A, Kwiatkowski L, </w:t>
      </w:r>
      <w:proofErr w:type="spellStart"/>
      <w:r w:rsidRPr="0068371F">
        <w:t>Aumont</w:t>
      </w:r>
      <w:proofErr w:type="spellEnd"/>
      <w:r w:rsidRPr="0068371F">
        <w:t xml:space="preserve"> O, </w:t>
      </w:r>
    </w:p>
    <w:p w14:paraId="01C17B45" w14:textId="7D990812" w:rsidR="0068371F" w:rsidRPr="000B1034" w:rsidRDefault="0068371F">
      <w:pPr>
        <w:ind w:left="720"/>
        <w:jc w:val="both"/>
      </w:pPr>
      <w:r w:rsidRPr="0068371F">
        <w:rPr>
          <w:lang w:val="fr-CA"/>
        </w:rPr>
        <w:t xml:space="preserve">Christian J, Dunne J, et al. 2020. </w:t>
      </w:r>
      <w:r w:rsidRPr="0068371F">
        <w:t xml:space="preserve">Tracking Improvement in Simulated Marine Biogeochemistry Between CMIP5 and CMIP6. </w:t>
      </w:r>
      <w:proofErr w:type="spellStart"/>
      <w:r w:rsidRPr="0068371F">
        <w:t>Curr</w:t>
      </w:r>
      <w:proofErr w:type="spellEnd"/>
      <w:r w:rsidRPr="0068371F">
        <w:t xml:space="preserve"> </w:t>
      </w:r>
      <w:proofErr w:type="spellStart"/>
      <w:r w:rsidRPr="0068371F">
        <w:t>Clim</w:t>
      </w:r>
      <w:proofErr w:type="spellEnd"/>
      <w:r w:rsidRPr="0068371F">
        <w:t xml:space="preserve"> Chang Reports. 6(3):95–119. doi:10.1007/s40641-020-00160-0. </w:t>
      </w:r>
    </w:p>
    <w:p w14:paraId="3BEEBDB5" w14:textId="77777777" w:rsidR="001A013B" w:rsidRPr="00F61108" w:rsidRDefault="001A013B">
      <w:pPr>
        <w:jc w:val="both"/>
      </w:pPr>
    </w:p>
    <w:p w14:paraId="5A75FC4F" w14:textId="77777777" w:rsidR="003818DD" w:rsidRDefault="003818DD" w:rsidP="001D7170">
      <w:pPr>
        <w:jc w:val="both"/>
      </w:pPr>
      <w:r w:rsidRPr="003818DD">
        <w:t xml:space="preserve">Selig ER, Casey KS, Bruno JF. 2012. Temperature-driven coral decline: The role of marine </w:t>
      </w:r>
    </w:p>
    <w:p w14:paraId="06074D6A" w14:textId="514195FF" w:rsidR="003818DD" w:rsidRDefault="003818DD" w:rsidP="001D7170">
      <w:pPr>
        <w:ind w:left="720"/>
        <w:jc w:val="both"/>
      </w:pPr>
      <w:r w:rsidRPr="003818DD">
        <w:t>protected areas. Glob Chang Biol. 18(5):1561–1570. doi:10.1111/j.1365-2486.2012.</w:t>
      </w:r>
      <w:proofErr w:type="gramStart"/>
      <w:r w:rsidRPr="003818DD">
        <w:t>02658.x.</w:t>
      </w:r>
      <w:proofErr w:type="gramEnd"/>
    </w:p>
    <w:p w14:paraId="5C242FE7" w14:textId="734E89B5" w:rsidR="001122C4" w:rsidRDefault="001122C4" w:rsidP="001D7170">
      <w:pPr>
        <w:ind w:left="720"/>
        <w:jc w:val="both"/>
      </w:pPr>
    </w:p>
    <w:p w14:paraId="226B1BFB" w14:textId="77777777" w:rsidR="001122C4" w:rsidRDefault="001122C4">
      <w:pPr>
        <w:jc w:val="both"/>
      </w:pPr>
      <w:r w:rsidRPr="001122C4">
        <w:t xml:space="preserve">Shafer CL. 2020. Arguments for and against IUCN protected area management category VI with </w:t>
      </w:r>
    </w:p>
    <w:p w14:paraId="2705C7F6" w14:textId="483B34F3" w:rsidR="001122C4" w:rsidRPr="0068371F" w:rsidRDefault="001122C4">
      <w:pPr>
        <w:ind w:left="720"/>
        <w:jc w:val="both"/>
        <w:rPr>
          <w:lang w:val="fr-CA"/>
        </w:rPr>
      </w:pPr>
      <w:r w:rsidRPr="001122C4">
        <w:t xml:space="preserve">a review of state versus community governance. </w:t>
      </w:r>
      <w:r w:rsidRPr="0068371F">
        <w:rPr>
          <w:lang w:val="fr-CA"/>
        </w:rPr>
        <w:t xml:space="preserve">J Nat </w:t>
      </w:r>
      <w:proofErr w:type="spellStart"/>
      <w:r w:rsidRPr="0068371F">
        <w:rPr>
          <w:lang w:val="fr-CA"/>
        </w:rPr>
        <w:t>Conserv</w:t>
      </w:r>
      <w:proofErr w:type="spellEnd"/>
      <w:r w:rsidRPr="0068371F">
        <w:rPr>
          <w:lang w:val="fr-CA"/>
        </w:rPr>
        <w:t xml:space="preserve">. 53:125697. </w:t>
      </w:r>
      <w:proofErr w:type="gramStart"/>
      <w:r w:rsidRPr="0068371F">
        <w:rPr>
          <w:lang w:val="fr-CA"/>
        </w:rPr>
        <w:t>doi:10.1016/j.jnc</w:t>
      </w:r>
      <w:proofErr w:type="gramEnd"/>
      <w:r w:rsidRPr="0068371F">
        <w:rPr>
          <w:lang w:val="fr-CA"/>
        </w:rPr>
        <w:t>.2019.02.005.</w:t>
      </w:r>
    </w:p>
    <w:p w14:paraId="526780B2" w14:textId="67C10288" w:rsidR="003A1339" w:rsidRPr="0068371F" w:rsidRDefault="003A1339" w:rsidP="001D7170">
      <w:pPr>
        <w:ind w:left="720"/>
        <w:jc w:val="both"/>
        <w:rPr>
          <w:lang w:val="fr-CA"/>
        </w:rPr>
      </w:pPr>
    </w:p>
    <w:p w14:paraId="0D368E7A" w14:textId="77777777" w:rsidR="003A1339" w:rsidRDefault="003A1339" w:rsidP="001D7170">
      <w:pPr>
        <w:jc w:val="both"/>
      </w:pPr>
      <w:r>
        <w:t xml:space="preserve">Soriano-Santiago OS, </w:t>
      </w:r>
      <w:proofErr w:type="spellStart"/>
      <w:r>
        <w:t>Liñán</w:t>
      </w:r>
      <w:proofErr w:type="spellEnd"/>
      <w:r>
        <w:t>-Cabello MA, Delgadillo-</w:t>
      </w:r>
      <w:proofErr w:type="spellStart"/>
      <w:r>
        <w:t>Nuño</w:t>
      </w:r>
      <w:proofErr w:type="spellEnd"/>
      <w:r>
        <w:t xml:space="preserve"> MA, Ortega-Ortiz C, Cuevas-</w:t>
      </w:r>
    </w:p>
    <w:p w14:paraId="628A2044" w14:textId="7347312D" w:rsidR="003A1339" w:rsidRDefault="003A1339" w:rsidP="001D7170">
      <w:pPr>
        <w:ind w:left="720"/>
        <w:jc w:val="both"/>
      </w:pPr>
      <w:r>
        <w:t xml:space="preserve">Venegas S. 2013. Physiological responses to oxidative stress associated with pH variations in host tissue and zooxanthellae of hermatypic coral </w:t>
      </w:r>
      <w:proofErr w:type="spellStart"/>
      <w:r>
        <w:t>Pocillopora</w:t>
      </w:r>
      <w:proofErr w:type="spellEnd"/>
      <w:r>
        <w:t xml:space="preserve"> capitata. Mar </w:t>
      </w:r>
      <w:proofErr w:type="spellStart"/>
      <w:r>
        <w:t>Freshw</w:t>
      </w:r>
      <w:proofErr w:type="spellEnd"/>
      <w:r>
        <w:t xml:space="preserve"> </w:t>
      </w:r>
      <w:proofErr w:type="spellStart"/>
      <w:r>
        <w:t>Behav</w:t>
      </w:r>
      <w:proofErr w:type="spellEnd"/>
      <w:r>
        <w:t xml:space="preserve"> Physiol. 46(5):275–286. doi:10.1080/10236244.2013.827877.</w:t>
      </w:r>
    </w:p>
    <w:p w14:paraId="0E907B41" w14:textId="77777777" w:rsidR="00CA61D9" w:rsidRDefault="00CA61D9">
      <w:pPr>
        <w:jc w:val="both"/>
      </w:pPr>
    </w:p>
    <w:p w14:paraId="7AA46594" w14:textId="77777777" w:rsidR="003552F9" w:rsidRDefault="003552F9" w:rsidP="001D7170">
      <w:pPr>
        <w:jc w:val="both"/>
      </w:pPr>
      <w:proofErr w:type="spellStart"/>
      <w:r w:rsidRPr="003552F9">
        <w:t>Spash</w:t>
      </w:r>
      <w:proofErr w:type="spellEnd"/>
      <w:r w:rsidRPr="003552F9">
        <w:t xml:space="preserve"> CL. 2016. This Changes Nothing: The Paris Agreement to Ignore Reality. Globalizations. </w:t>
      </w:r>
    </w:p>
    <w:p w14:paraId="6C160CDC" w14:textId="013FE7C0" w:rsidR="003552F9" w:rsidRDefault="003552F9" w:rsidP="001D7170">
      <w:pPr>
        <w:ind w:firstLine="720"/>
        <w:jc w:val="both"/>
      </w:pPr>
      <w:r w:rsidRPr="003552F9">
        <w:t xml:space="preserve">13(6):928–933. doi:10.1080/14747731.2016.1161119. </w:t>
      </w:r>
    </w:p>
    <w:p w14:paraId="0BAA5AA3" w14:textId="2163E74D" w:rsidR="00A936A8" w:rsidRDefault="00A936A8" w:rsidP="001D7170">
      <w:pPr>
        <w:ind w:firstLine="720"/>
        <w:jc w:val="both"/>
      </w:pPr>
    </w:p>
    <w:p w14:paraId="2C472917" w14:textId="77777777" w:rsidR="00A936A8" w:rsidRDefault="00A936A8">
      <w:pPr>
        <w:jc w:val="both"/>
      </w:pPr>
      <w:r>
        <w:t xml:space="preserve">Stevenson SL, Woolley SNC, Barnett J, Dunstan P. 2020. Testing the presence of marine </w:t>
      </w:r>
    </w:p>
    <w:p w14:paraId="47133697" w14:textId="22A5F76A" w:rsidR="00A936A8" w:rsidRDefault="00A936A8" w:rsidP="00A6364D">
      <w:pPr>
        <w:ind w:left="720"/>
        <w:jc w:val="both"/>
      </w:pPr>
      <w:r>
        <w:lastRenderedPageBreak/>
        <w:t xml:space="preserve">protected areas against their ability to reduce pressures on biodiversity. </w:t>
      </w:r>
      <w:proofErr w:type="spellStart"/>
      <w:r>
        <w:t>Conserv</w:t>
      </w:r>
      <w:proofErr w:type="spellEnd"/>
      <w:r>
        <w:t xml:space="preserve"> Biol. 34(3):622–631. doi:10.1111/cobi.13429. </w:t>
      </w:r>
    </w:p>
    <w:p w14:paraId="293CD19D" w14:textId="1D4248DB" w:rsidR="00C03BE6" w:rsidRDefault="00C03BE6" w:rsidP="00C03BE6">
      <w:pPr>
        <w:jc w:val="both"/>
      </w:pPr>
    </w:p>
    <w:p w14:paraId="333F0FD0" w14:textId="77777777" w:rsidR="002A5189" w:rsidRDefault="00C03BE6" w:rsidP="00B45819">
      <w:pPr>
        <w:jc w:val="both"/>
      </w:pPr>
      <w:r>
        <w:t xml:space="preserve">Taylor KE, Durack PJ, Ames S, </w:t>
      </w:r>
      <w:proofErr w:type="spellStart"/>
      <w:r>
        <w:t>Stockhause</w:t>
      </w:r>
      <w:proofErr w:type="spellEnd"/>
      <w:r>
        <w:t xml:space="preserve"> M</w:t>
      </w:r>
      <w:r w:rsidR="00B45819">
        <w:t>…</w:t>
      </w:r>
      <w:r>
        <w:t xml:space="preserve"> </w:t>
      </w:r>
      <w:r w:rsidR="00B45819">
        <w:t xml:space="preserve">[other authors are </w:t>
      </w:r>
      <w:r w:rsidR="001073C6">
        <w:t>unspecified]</w:t>
      </w:r>
      <w:r>
        <w:t xml:space="preserve">. </w:t>
      </w:r>
      <w:r w:rsidR="00922F80">
        <w:t xml:space="preserve">2020. </w:t>
      </w:r>
      <w:r w:rsidR="00462FFC">
        <w:t xml:space="preserve">Model </w:t>
      </w:r>
    </w:p>
    <w:p w14:paraId="12F1C4B7" w14:textId="39C770CC" w:rsidR="00C03BE6" w:rsidRDefault="00462FFC">
      <w:pPr>
        <w:ind w:left="720"/>
        <w:jc w:val="both"/>
      </w:pPr>
      <w:r>
        <w:t>output specifications, CMIP6_MIP_tables</w:t>
      </w:r>
      <w:r w:rsidR="00286284">
        <w:t xml:space="preserve"> Excel Spreadsheet</w:t>
      </w:r>
      <w:r>
        <w:t xml:space="preserve">. </w:t>
      </w:r>
      <w:r w:rsidR="00161796">
        <w:t xml:space="preserve">Livermore (CA): </w:t>
      </w:r>
      <w:r w:rsidR="00551F2F">
        <w:t xml:space="preserve">Lawrence Livermore National Laboratory; [updated 2020 Apr 9; accessed 2021 Jan 11]. </w:t>
      </w:r>
      <w:hyperlink r:id="rId38" w:history="1">
        <w:r w:rsidR="001C011B" w:rsidRPr="00FD779D">
          <w:rPr>
            <w:rStyle w:val="Hyperlink"/>
          </w:rPr>
          <w:t>https://pcmdi.llnl.gov/CMIP6/Guide/dataUsers.html</w:t>
        </w:r>
      </w:hyperlink>
    </w:p>
    <w:p w14:paraId="0B39E096" w14:textId="77777777" w:rsidR="000E205A" w:rsidRPr="000E205A" w:rsidRDefault="000E205A">
      <w:pPr>
        <w:jc w:val="both"/>
      </w:pPr>
    </w:p>
    <w:p w14:paraId="34F2611B" w14:textId="77777777" w:rsidR="00986914" w:rsidRDefault="000E205A">
      <w:pPr>
        <w:jc w:val="both"/>
      </w:pPr>
      <w:r w:rsidRPr="000E205A">
        <w:t xml:space="preserve">Tittensor DP, Eddy TD, Lotze HK, Galbraith ED, Cheung W, Barange M, Blanchard JL, Bopp L, </w:t>
      </w:r>
    </w:p>
    <w:p w14:paraId="5DB9CF42" w14:textId="5EBDDDC9" w:rsidR="000E205A" w:rsidRPr="000E205A" w:rsidRDefault="000E205A">
      <w:pPr>
        <w:ind w:left="720"/>
        <w:jc w:val="both"/>
      </w:pPr>
      <w:proofErr w:type="spellStart"/>
      <w:r w:rsidRPr="00BF6CF4">
        <w:rPr>
          <w:lang w:val="fr-CA"/>
        </w:rPr>
        <w:t>Bryndum</w:t>
      </w:r>
      <w:proofErr w:type="spellEnd"/>
      <w:r w:rsidRPr="00BF6CF4">
        <w:rPr>
          <w:lang w:val="fr-CA"/>
        </w:rPr>
        <w:t xml:space="preserve">-Buchholz A, Büchner M, et al. 2018. </w:t>
      </w:r>
      <w:r w:rsidRPr="000E205A">
        <w:t xml:space="preserve">A protocol for the intercomparison of marine fishery and ecosystem models: Fish-MIP v1.0. </w:t>
      </w:r>
      <w:proofErr w:type="spellStart"/>
      <w:r w:rsidRPr="000E205A">
        <w:t>Geosci</w:t>
      </w:r>
      <w:proofErr w:type="spellEnd"/>
      <w:r w:rsidRPr="000E205A">
        <w:t xml:space="preserve"> Model Dev. 11(4):1421–1442. doi:10.5194/gmd-11-1421-2018.</w:t>
      </w:r>
    </w:p>
    <w:p w14:paraId="3C5110E3" w14:textId="77777777" w:rsidR="000E205A" w:rsidRPr="000E205A" w:rsidRDefault="000E205A">
      <w:pPr>
        <w:jc w:val="both"/>
      </w:pPr>
    </w:p>
    <w:p w14:paraId="354FBC3B" w14:textId="77777777" w:rsidR="000E3694" w:rsidRDefault="000E3694">
      <w:pPr>
        <w:jc w:val="both"/>
      </w:pPr>
      <w:r w:rsidRPr="000E3694">
        <w:t xml:space="preserve">Tittensor DP, </w:t>
      </w:r>
      <w:proofErr w:type="spellStart"/>
      <w:r w:rsidRPr="000E3694">
        <w:t>Beger</w:t>
      </w:r>
      <w:proofErr w:type="spellEnd"/>
      <w:r w:rsidRPr="000E3694">
        <w:t xml:space="preserve"> M, </w:t>
      </w:r>
      <w:proofErr w:type="spellStart"/>
      <w:r w:rsidRPr="000E3694">
        <w:t>Boerder</w:t>
      </w:r>
      <w:proofErr w:type="spellEnd"/>
      <w:r w:rsidRPr="000E3694">
        <w:t xml:space="preserve"> K, Boyce DG, Cavanagh RD, </w:t>
      </w:r>
      <w:proofErr w:type="spellStart"/>
      <w:r w:rsidRPr="000E3694">
        <w:t>Cosandey</w:t>
      </w:r>
      <w:proofErr w:type="spellEnd"/>
      <w:r w:rsidRPr="000E3694">
        <w:t xml:space="preserve">-Godin A, Crespo GO, </w:t>
      </w:r>
    </w:p>
    <w:p w14:paraId="4C8D70AF" w14:textId="2CF3B0DC" w:rsidR="000E3694" w:rsidRDefault="000E3694">
      <w:pPr>
        <w:ind w:left="720"/>
        <w:jc w:val="both"/>
        <w:rPr>
          <w:ins w:id="1896" w:author="Emma Bradshaw" w:date="2022-03-09T13:54:00Z"/>
        </w:rPr>
      </w:pPr>
      <w:r w:rsidRPr="00BF6CF4">
        <w:rPr>
          <w:lang w:val="fr-CA"/>
        </w:rPr>
        <w:t xml:space="preserve">Dunn DC, </w:t>
      </w:r>
      <w:proofErr w:type="spellStart"/>
      <w:r w:rsidRPr="00BF6CF4">
        <w:rPr>
          <w:lang w:val="fr-CA"/>
        </w:rPr>
        <w:t>Ghiffary</w:t>
      </w:r>
      <w:proofErr w:type="spellEnd"/>
      <w:r w:rsidRPr="00BF6CF4">
        <w:rPr>
          <w:lang w:val="fr-CA"/>
        </w:rPr>
        <w:t xml:space="preserve"> W, Grant SM, et al. 2019. </w:t>
      </w:r>
      <w:r w:rsidRPr="000E3694">
        <w:t xml:space="preserve">Integrating climate adaptation and biodiversity conservation in the global ocean. </w:t>
      </w:r>
      <w:r w:rsidRPr="0055540D">
        <w:t>Sci Adv. 5(11)</w:t>
      </w:r>
      <w:r w:rsidR="00791D43" w:rsidRPr="0055540D">
        <w:t>:1-15.</w:t>
      </w:r>
      <w:r w:rsidRPr="0055540D">
        <w:t xml:space="preserve"> doi:10.1126/</w:t>
      </w:r>
      <w:proofErr w:type="gramStart"/>
      <w:r w:rsidRPr="0055540D">
        <w:t>sciadv.aay</w:t>
      </w:r>
      <w:proofErr w:type="gramEnd"/>
      <w:r w:rsidRPr="0055540D">
        <w:t xml:space="preserve">9969. </w:t>
      </w:r>
      <w:hyperlink r:id="rId39" w:history="1">
        <w:r w:rsidRPr="0055540D">
          <w:rPr>
            <w:rStyle w:val="Hyperlink"/>
          </w:rPr>
          <w:t>http://advances.sciencemag.org/</w:t>
        </w:r>
      </w:hyperlink>
      <w:r w:rsidRPr="0055540D">
        <w:t>.</w:t>
      </w:r>
    </w:p>
    <w:p w14:paraId="1BD4A810" w14:textId="4637DCE9" w:rsidR="00707A40" w:rsidRDefault="00707A40">
      <w:pPr>
        <w:ind w:left="720"/>
        <w:jc w:val="both"/>
        <w:rPr>
          <w:ins w:id="1897" w:author="Emma Bradshaw" w:date="2022-03-09T13:54:00Z"/>
        </w:rPr>
      </w:pPr>
    </w:p>
    <w:p w14:paraId="57BB75F5" w14:textId="77777777" w:rsidR="00707A40" w:rsidRDefault="00707A40">
      <w:pPr>
        <w:jc w:val="both"/>
        <w:rPr>
          <w:ins w:id="1898" w:author="Emma Bradshaw" w:date="2022-03-09T13:56:00Z"/>
        </w:rPr>
        <w:pPrChange w:id="1899" w:author="Emma Bradshaw" w:date="2022-03-09T13:57:00Z">
          <w:pPr/>
        </w:pPrChange>
      </w:pPr>
      <w:ins w:id="1900" w:author="Emma Bradshaw" w:date="2022-03-09T13:56:00Z">
        <w:r>
          <w:t xml:space="preserve">Tittensor DP, </w:t>
        </w:r>
        <w:proofErr w:type="spellStart"/>
        <w:r>
          <w:t>Novaglio</w:t>
        </w:r>
        <w:proofErr w:type="spellEnd"/>
        <w:r>
          <w:t xml:space="preserve"> C, Harrison CS, Heneghan RF, Barrier N, Bianchi D, Bopp L, </w:t>
        </w:r>
        <w:proofErr w:type="spellStart"/>
        <w:r>
          <w:t>Bryndum</w:t>
        </w:r>
        <w:proofErr w:type="spellEnd"/>
        <w:r>
          <w:t>-</w:t>
        </w:r>
      </w:ins>
    </w:p>
    <w:p w14:paraId="6822AE62" w14:textId="4E29E221" w:rsidR="00707A40" w:rsidRPr="0055540D" w:rsidDel="00707A40" w:rsidRDefault="00707A40">
      <w:pPr>
        <w:ind w:left="720"/>
        <w:jc w:val="both"/>
        <w:rPr>
          <w:del w:id="1901" w:author="Emma Bradshaw" w:date="2022-03-09T13:56:00Z"/>
        </w:rPr>
      </w:pPr>
      <w:ins w:id="1902" w:author="Emma Bradshaw" w:date="2022-03-09T13:56:00Z">
        <w:r w:rsidRPr="00707A40">
          <w:rPr>
            <w:lang w:val="fr-CA"/>
            <w:rPrChange w:id="1903" w:author="Emma Bradshaw" w:date="2022-03-09T13:56:00Z">
              <w:rPr/>
            </w:rPrChange>
          </w:rPr>
          <w:t xml:space="preserve">Buchholz A, Britten GL, Büchner M, et al. 2021. </w:t>
        </w:r>
        <w:r>
          <w:t xml:space="preserve">Next-generation ensemble projections reveal higher climate risks for marine ecosystems. Nat </w:t>
        </w:r>
        <w:proofErr w:type="spellStart"/>
        <w:r>
          <w:t>Clim</w:t>
        </w:r>
        <w:proofErr w:type="spellEnd"/>
        <w:r>
          <w:t xml:space="preserve"> Chang. 11(11):973–981. doi:10.1038/s41558-021-01173-9.</w:t>
        </w:r>
      </w:ins>
    </w:p>
    <w:p w14:paraId="6671D225" w14:textId="58B5635D" w:rsidR="00107A8F" w:rsidRDefault="00107A8F">
      <w:pPr>
        <w:ind w:left="720"/>
        <w:jc w:val="both"/>
        <w:rPr>
          <w:ins w:id="1904" w:author="Emma Bradshaw" w:date="2022-03-09T13:54:00Z"/>
        </w:rPr>
        <w:pPrChange w:id="1905" w:author="Emma Bradshaw" w:date="2022-03-09T13:57:00Z">
          <w:pPr>
            <w:jc w:val="both"/>
          </w:pPr>
        </w:pPrChange>
      </w:pPr>
    </w:p>
    <w:p w14:paraId="41B1DD2C" w14:textId="77777777" w:rsidR="00707A40" w:rsidRPr="0055540D" w:rsidRDefault="00707A40" w:rsidP="001D7170">
      <w:pPr>
        <w:jc w:val="both"/>
      </w:pPr>
    </w:p>
    <w:p w14:paraId="29CFFFDB" w14:textId="77777777" w:rsidR="00233F9A" w:rsidRDefault="00233F9A">
      <w:pPr>
        <w:jc w:val="both"/>
        <w:rPr>
          <w:lang w:val="en-US"/>
        </w:rPr>
      </w:pPr>
      <w:r w:rsidRPr="0055540D">
        <w:t xml:space="preserve">UNEP-WCMC. </w:t>
      </w:r>
      <w:r w:rsidRPr="00D62133">
        <w:rPr>
          <w:lang w:val="en-US"/>
        </w:rPr>
        <w:t xml:space="preserve">2019. User Manual for the World Database on Protected Areas and world </w:t>
      </w:r>
    </w:p>
    <w:p w14:paraId="2B973B98" w14:textId="77777777" w:rsidR="00233F9A" w:rsidRDefault="00233F9A">
      <w:pPr>
        <w:ind w:left="720"/>
        <w:jc w:val="both"/>
        <w:rPr>
          <w:lang w:val="en-US"/>
        </w:rPr>
      </w:pPr>
      <w:r w:rsidRPr="00D62133">
        <w:rPr>
          <w:lang w:val="en-US"/>
        </w:rPr>
        <w:t xml:space="preserve">database on other effective area-based conservation measures: 1.6. UNEP-WCMC: Cambridge, UK. Available at: </w:t>
      </w:r>
      <w:hyperlink r:id="rId40" w:history="1">
        <w:r w:rsidRPr="00BC7D7E">
          <w:rPr>
            <w:rStyle w:val="Hyperlink"/>
            <w:lang w:val="en-US"/>
          </w:rPr>
          <w:t>http://wcmc.io/WDPA_Manual</w:t>
        </w:r>
      </w:hyperlink>
    </w:p>
    <w:p w14:paraId="11D3F72E" w14:textId="77777777" w:rsidR="000E205A" w:rsidRPr="000E205A" w:rsidRDefault="000E205A">
      <w:pPr>
        <w:jc w:val="both"/>
      </w:pPr>
    </w:p>
    <w:p w14:paraId="0BBE4E78" w14:textId="77777777" w:rsidR="000E205A" w:rsidRPr="000E205A" w:rsidRDefault="000E205A">
      <w:pPr>
        <w:jc w:val="both"/>
      </w:pPr>
      <w:r w:rsidRPr="000E205A">
        <w:t xml:space="preserve">UNEP-WCMC, IUCN. 2021, Protected Planet: The World Database on Protected Areas </w:t>
      </w:r>
    </w:p>
    <w:p w14:paraId="1ED51242" w14:textId="3137CECE" w:rsidR="000E205A" w:rsidRDefault="000E205A">
      <w:pPr>
        <w:ind w:left="720"/>
        <w:jc w:val="both"/>
      </w:pPr>
      <w:r w:rsidRPr="000E205A">
        <w:t>(WDPA) and World Database on Other Effective Area-based Conservation Measures (WD-OECM)</w:t>
      </w:r>
      <w:r w:rsidR="00B66F72">
        <w:t xml:space="preserve"> </w:t>
      </w:r>
      <w:r w:rsidRPr="000E205A">
        <w:t>[</w:t>
      </w:r>
      <w:r w:rsidR="00994587">
        <w:t>Dataset</w:t>
      </w:r>
      <w:r w:rsidRPr="000E205A">
        <w:t>], February 2021</w:t>
      </w:r>
      <w:r w:rsidR="00894E1F">
        <w:t>.</w:t>
      </w:r>
      <w:r w:rsidR="00E97436">
        <w:t xml:space="preserve"> </w:t>
      </w:r>
      <w:r w:rsidRPr="000E205A">
        <w:t xml:space="preserve">Cambridge </w:t>
      </w:r>
      <w:r w:rsidR="000158C0">
        <w:t>(</w:t>
      </w:r>
      <w:r w:rsidRPr="000E205A">
        <w:t>UK</w:t>
      </w:r>
      <w:r w:rsidR="000158C0">
        <w:t>)</w:t>
      </w:r>
      <w:r w:rsidRPr="000E205A">
        <w:t xml:space="preserve">: UNEP-WCMC and IUCN. </w:t>
      </w:r>
      <w:r w:rsidR="00E97436">
        <w:t xml:space="preserve">[date updated unknown; accessed 2021 Feb]. </w:t>
      </w:r>
      <w:r w:rsidRPr="000E205A">
        <w:t>Available at: </w:t>
      </w:r>
      <w:hyperlink r:id="rId41" w:tgtFrame="_blank" w:tooltip="Visit Protected Planet" w:history="1">
        <w:r w:rsidRPr="000E205A">
          <w:rPr>
            <w:rStyle w:val="Hyperlink"/>
          </w:rPr>
          <w:t>www.protectedplanet.net</w:t>
        </w:r>
      </w:hyperlink>
      <w:r w:rsidRPr="000E205A">
        <w:t>.</w:t>
      </w:r>
    </w:p>
    <w:p w14:paraId="15A53C6D" w14:textId="7F0BD0F3" w:rsidR="004C6CBA" w:rsidRDefault="004C6CBA">
      <w:pPr>
        <w:ind w:left="720"/>
        <w:jc w:val="both"/>
      </w:pPr>
    </w:p>
    <w:p w14:paraId="554926AC" w14:textId="77777777" w:rsidR="006E4997" w:rsidRDefault="006E4997" w:rsidP="006E4997">
      <w:pPr>
        <w:jc w:val="both"/>
      </w:pPr>
      <w:r w:rsidRPr="006E4997">
        <w:t xml:space="preserve">UNEP-WCMC, </w:t>
      </w:r>
      <w:proofErr w:type="spellStart"/>
      <w:r w:rsidRPr="006E4997">
        <w:t>WorldFish</w:t>
      </w:r>
      <w:proofErr w:type="spellEnd"/>
      <w:r w:rsidRPr="006E4997">
        <w:t xml:space="preserve"> Centre, WRI, TNC (2021). Global distribution of coral reefs, compiled </w:t>
      </w:r>
    </w:p>
    <w:p w14:paraId="7F006CAF" w14:textId="43A58241" w:rsidR="006E4997" w:rsidRDefault="006E4997" w:rsidP="006E4997">
      <w:pPr>
        <w:ind w:left="720"/>
        <w:jc w:val="both"/>
      </w:pPr>
      <w:r w:rsidRPr="006E4997">
        <w:t xml:space="preserve">from multiple sources including the Millennium Coral Reef Mapping Project. Version 4.1, updated by UNEP-WCMC. Includes contributions from </w:t>
      </w:r>
      <w:proofErr w:type="spellStart"/>
      <w:r w:rsidRPr="006E4997">
        <w:t>IMaRS</w:t>
      </w:r>
      <w:proofErr w:type="spellEnd"/>
      <w:r w:rsidRPr="006E4997">
        <w:t xml:space="preserve">-USF and IRD (2005), </w:t>
      </w:r>
      <w:proofErr w:type="spellStart"/>
      <w:r w:rsidRPr="006E4997">
        <w:t>IMaRS</w:t>
      </w:r>
      <w:proofErr w:type="spellEnd"/>
      <w:r w:rsidRPr="006E4997">
        <w:t xml:space="preserve">-USF (2005) and Spalding et al. (2001). Cambridge (UK): UN Environment Programme World Conservation Monitoring Centre. Data DOI: </w:t>
      </w:r>
      <w:hyperlink r:id="rId42" w:history="1">
        <w:r w:rsidR="009C4956" w:rsidRPr="006E4997">
          <w:rPr>
            <w:rStyle w:val="Hyperlink"/>
          </w:rPr>
          <w:t>https://doi.org/10.34892/t2wk-5t34</w:t>
        </w:r>
      </w:hyperlink>
    </w:p>
    <w:p w14:paraId="121EA899" w14:textId="77777777" w:rsidR="009C4956" w:rsidRPr="006E4997" w:rsidRDefault="009C4956" w:rsidP="006E4997">
      <w:pPr>
        <w:ind w:left="720"/>
        <w:jc w:val="both"/>
      </w:pPr>
    </w:p>
    <w:p w14:paraId="091DA329" w14:textId="77777777" w:rsidR="00D65D10" w:rsidRPr="000E205A" w:rsidRDefault="00D65D10" w:rsidP="001D7170">
      <w:pPr>
        <w:jc w:val="both"/>
      </w:pPr>
    </w:p>
    <w:p w14:paraId="4763C66F" w14:textId="7913DBC3" w:rsidR="00A54623" w:rsidRDefault="00D65D10">
      <w:pPr>
        <w:jc w:val="both"/>
      </w:pPr>
      <w:r w:rsidRPr="009E6AB6">
        <w:t>UNFCC. 2015. Adoption of the Paris Agreement</w:t>
      </w:r>
      <w:r w:rsidR="001A0A45" w:rsidRPr="009E6AB6">
        <w:t>, 21</w:t>
      </w:r>
      <w:r w:rsidR="001A0A45" w:rsidRPr="009E6AB6">
        <w:rPr>
          <w:vertAlign w:val="superscript"/>
        </w:rPr>
        <w:t>st</w:t>
      </w:r>
      <w:r w:rsidR="001A0A45" w:rsidRPr="009E6AB6">
        <w:t xml:space="preserve"> </w:t>
      </w:r>
      <w:r w:rsidR="00B04312" w:rsidRPr="009E6AB6">
        <w:t>C</w:t>
      </w:r>
      <w:r w:rsidR="001A0A45" w:rsidRPr="009E6AB6">
        <w:t xml:space="preserve">onference of the </w:t>
      </w:r>
      <w:r w:rsidR="00B04312" w:rsidRPr="009E6AB6">
        <w:t>P</w:t>
      </w:r>
      <w:r w:rsidR="001A0A45" w:rsidRPr="009E6AB6">
        <w:t xml:space="preserve">arties. </w:t>
      </w:r>
      <w:r w:rsidR="00B04312" w:rsidRPr="009E6AB6">
        <w:t>Pa</w:t>
      </w:r>
      <w:r w:rsidR="005E3418">
        <w:t>ri</w:t>
      </w:r>
      <w:r w:rsidR="00B04312" w:rsidRPr="009E6AB6">
        <w:t>s: United</w:t>
      </w:r>
      <w:r w:rsidR="00B04312">
        <w:t xml:space="preserve"> </w:t>
      </w:r>
    </w:p>
    <w:p w14:paraId="5EA99277" w14:textId="0B983276" w:rsidR="000E205A" w:rsidRDefault="00B04312">
      <w:pPr>
        <w:ind w:left="720"/>
        <w:jc w:val="both"/>
        <w:rPr>
          <w:rStyle w:val="Hyperlink"/>
        </w:rPr>
      </w:pPr>
      <w:r>
        <w:t>Nations</w:t>
      </w:r>
      <w:r w:rsidR="00CA1B4E">
        <w:t xml:space="preserve"> Framework </w:t>
      </w:r>
      <w:r w:rsidR="007657F8">
        <w:t>Convention on Climate Change</w:t>
      </w:r>
      <w:r>
        <w:t xml:space="preserve">; </w:t>
      </w:r>
      <w:r w:rsidR="00D65D10" w:rsidRPr="00D65D10">
        <w:t>[</w:t>
      </w:r>
      <w:r>
        <w:t xml:space="preserve">date updated unknown; </w:t>
      </w:r>
      <w:r w:rsidR="00D65D10" w:rsidRPr="00D65D10">
        <w:t xml:space="preserve">accessed 2021 Mar 4]. </w:t>
      </w:r>
      <w:hyperlink r:id="rId43" w:history="1">
        <w:r w:rsidR="009E6AB6" w:rsidRPr="00BC7D7E">
          <w:rPr>
            <w:rStyle w:val="Hyperlink"/>
          </w:rPr>
          <w:t>https://unfccc.int/sites/default/files/english_paris_agreement.pdf</w:t>
        </w:r>
      </w:hyperlink>
    </w:p>
    <w:p w14:paraId="4FCA4ED7" w14:textId="1F3F64E0" w:rsidR="002B43BC" w:rsidRDefault="002B43BC">
      <w:pPr>
        <w:ind w:left="720"/>
        <w:jc w:val="both"/>
        <w:rPr>
          <w:rStyle w:val="Hyperlink"/>
        </w:rPr>
      </w:pPr>
    </w:p>
    <w:p w14:paraId="0ACDE9A2" w14:textId="77777777" w:rsidR="002B43BC" w:rsidRDefault="002B43BC" w:rsidP="001D7170">
      <w:pPr>
        <w:jc w:val="both"/>
      </w:pPr>
      <w:r>
        <w:t xml:space="preserve">van Vuuren DP, Edmonds J, </w:t>
      </w:r>
      <w:proofErr w:type="spellStart"/>
      <w:r>
        <w:t>Kainuma</w:t>
      </w:r>
      <w:proofErr w:type="spellEnd"/>
      <w:r>
        <w:t xml:space="preserve"> M, </w:t>
      </w:r>
      <w:proofErr w:type="spellStart"/>
      <w:r>
        <w:t>Riahi</w:t>
      </w:r>
      <w:proofErr w:type="spellEnd"/>
      <w:r>
        <w:t xml:space="preserve"> K, Thomson A, Hibbard K, Hurtt GC, </w:t>
      </w:r>
      <w:proofErr w:type="spellStart"/>
      <w:r>
        <w:t>Kram</w:t>
      </w:r>
      <w:proofErr w:type="spellEnd"/>
      <w:r>
        <w:t xml:space="preserve"> T, </w:t>
      </w:r>
    </w:p>
    <w:p w14:paraId="5E0DA5E3" w14:textId="01AD541C" w:rsidR="002B43BC" w:rsidRDefault="002B43BC">
      <w:pPr>
        <w:ind w:left="720"/>
        <w:jc w:val="both"/>
      </w:pPr>
      <w:proofErr w:type="spellStart"/>
      <w:r w:rsidRPr="001D7170">
        <w:rPr>
          <w:lang w:val="fr-CA"/>
        </w:rPr>
        <w:lastRenderedPageBreak/>
        <w:t>Krey</w:t>
      </w:r>
      <w:proofErr w:type="spellEnd"/>
      <w:r w:rsidRPr="001D7170">
        <w:rPr>
          <w:lang w:val="fr-CA"/>
        </w:rPr>
        <w:t xml:space="preserve"> V, Lamarque JF, et al. 2011. </w:t>
      </w:r>
      <w:r>
        <w:t xml:space="preserve">The representative concentration pathways: An overview. </w:t>
      </w:r>
      <w:proofErr w:type="spellStart"/>
      <w:r>
        <w:t>Clim</w:t>
      </w:r>
      <w:proofErr w:type="spellEnd"/>
      <w:r>
        <w:t xml:space="preserve"> Change. 109(1):5–31. doi:10.1007/s10584-011-0148-z.</w:t>
      </w:r>
    </w:p>
    <w:p w14:paraId="71806BBE" w14:textId="18F8B7FD" w:rsidR="004746E9" w:rsidDel="00E05FB9" w:rsidRDefault="004746E9">
      <w:pPr>
        <w:ind w:left="720"/>
        <w:jc w:val="both"/>
        <w:rPr>
          <w:del w:id="1906" w:author="Emma Bradshaw" w:date="2022-03-09T13:41:00Z"/>
        </w:rPr>
      </w:pPr>
    </w:p>
    <w:p w14:paraId="2B255E97" w14:textId="02C5D525" w:rsidR="004746E9" w:rsidDel="00E05FB9" w:rsidRDefault="004746E9" w:rsidP="004746E9">
      <w:pPr>
        <w:rPr>
          <w:del w:id="1907" w:author="Emma Bradshaw" w:date="2022-03-09T13:41:00Z"/>
        </w:rPr>
      </w:pPr>
      <w:del w:id="1908" w:author="Emma Bradshaw" w:date="2022-03-09T13:41:00Z">
        <w:r w:rsidRPr="004746E9" w:rsidDel="00E05FB9">
          <w:delText xml:space="preserve">Warszawski L, Frieler K, Huber V, Piontek F, Serdeczny O, Schewe J. 2014. The inter-sectoral </w:delText>
        </w:r>
      </w:del>
    </w:p>
    <w:p w14:paraId="698D1B54" w14:textId="4F00F05E" w:rsidR="004746E9" w:rsidRPr="004746E9" w:rsidDel="00E05FB9" w:rsidRDefault="004746E9" w:rsidP="001D7170">
      <w:pPr>
        <w:ind w:left="720"/>
        <w:rPr>
          <w:del w:id="1909" w:author="Emma Bradshaw" w:date="2022-03-09T13:41:00Z"/>
        </w:rPr>
      </w:pPr>
      <w:del w:id="1910" w:author="Emma Bradshaw" w:date="2022-03-09T13:41:00Z">
        <w:r w:rsidRPr="004746E9" w:rsidDel="00E05FB9">
          <w:delText>impact model intercomparison project (ISI-MIP): Project framework. Proc Natl Acad Sci U S A. 111(9):3228–3232. doi:10.1073/pnas.1312330110.</w:delText>
        </w:r>
      </w:del>
    </w:p>
    <w:p w14:paraId="790815F0" w14:textId="77777777" w:rsidR="00DA2961" w:rsidRPr="000E205A" w:rsidRDefault="00DA2961">
      <w:pPr>
        <w:jc w:val="both"/>
      </w:pPr>
    </w:p>
    <w:p w14:paraId="6D166E02" w14:textId="77777777" w:rsidR="00DE62BA" w:rsidRDefault="000E205A">
      <w:pPr>
        <w:jc w:val="both"/>
        <w:rPr>
          <w:lang w:val="en-US"/>
        </w:rPr>
      </w:pPr>
      <w:r w:rsidRPr="000E205A">
        <w:t>W</w:t>
      </w:r>
      <w:proofErr w:type="spellStart"/>
      <w:r w:rsidRPr="000E205A">
        <w:rPr>
          <w:lang w:val="en-US"/>
        </w:rPr>
        <w:t>atson</w:t>
      </w:r>
      <w:proofErr w:type="spellEnd"/>
      <w:r w:rsidRPr="000E205A">
        <w:rPr>
          <w:lang w:val="en-US"/>
        </w:rPr>
        <w:t xml:space="preserve"> SA, Fabricius KE, Munday PL. 2017. Quantifying pCO2 in biological ocean acidification </w:t>
      </w:r>
    </w:p>
    <w:p w14:paraId="7616CDF5" w14:textId="73B42C77" w:rsidR="000E205A" w:rsidRPr="000E205A" w:rsidRDefault="000E205A">
      <w:pPr>
        <w:ind w:left="720"/>
        <w:jc w:val="both"/>
        <w:rPr>
          <w:lang w:val="en-US"/>
        </w:rPr>
      </w:pPr>
      <w:r w:rsidRPr="000E205A">
        <w:rPr>
          <w:lang w:val="en-US"/>
        </w:rPr>
        <w:t xml:space="preserve">experiments: A comparison of four methods. </w:t>
      </w:r>
      <w:proofErr w:type="spellStart"/>
      <w:r w:rsidRPr="000E205A">
        <w:rPr>
          <w:lang w:val="en-US"/>
        </w:rPr>
        <w:t>PLoS</w:t>
      </w:r>
      <w:proofErr w:type="spellEnd"/>
      <w:r w:rsidRPr="000E205A">
        <w:rPr>
          <w:lang w:val="en-US"/>
        </w:rPr>
        <w:t xml:space="preserve"> ONE. 12(9): 1-16. </w:t>
      </w:r>
      <w:hyperlink r:id="rId44" w:history="1">
        <w:r w:rsidR="00E13B58" w:rsidRPr="000E205A">
          <w:rPr>
            <w:rStyle w:val="Hyperlink"/>
            <w:lang w:val="en-US"/>
          </w:rPr>
          <w:t>https://doi.org/10.1371/journal.pone.0185469</w:t>
        </w:r>
      </w:hyperlink>
    </w:p>
    <w:p w14:paraId="17560AC4" w14:textId="5F3D5F76" w:rsidR="00A20E23" w:rsidRDefault="00A20E23">
      <w:pPr>
        <w:jc w:val="both"/>
        <w:rPr>
          <w:b/>
          <w:bCs/>
        </w:rPr>
      </w:pPr>
    </w:p>
    <w:p w14:paraId="5EF36813" w14:textId="77777777" w:rsidR="006824B5" w:rsidRDefault="006824B5" w:rsidP="001D7170">
      <w:pPr>
        <w:jc w:val="both"/>
      </w:pPr>
      <w:r w:rsidRPr="006824B5">
        <w:t xml:space="preserve">White AT, </w:t>
      </w:r>
      <w:proofErr w:type="spellStart"/>
      <w:r w:rsidRPr="006824B5">
        <w:t>Aliño</w:t>
      </w:r>
      <w:proofErr w:type="spellEnd"/>
      <w:r w:rsidRPr="006824B5">
        <w:t xml:space="preserve"> PM, Cros A, </w:t>
      </w:r>
      <w:proofErr w:type="spellStart"/>
      <w:r w:rsidRPr="006824B5">
        <w:t>Fatan</w:t>
      </w:r>
      <w:proofErr w:type="spellEnd"/>
      <w:r w:rsidRPr="006824B5">
        <w:t xml:space="preserve"> NA, Green AL, Teoh SJ, </w:t>
      </w:r>
      <w:proofErr w:type="spellStart"/>
      <w:r w:rsidRPr="006824B5">
        <w:t>Laroya</w:t>
      </w:r>
      <w:proofErr w:type="spellEnd"/>
      <w:r w:rsidRPr="006824B5">
        <w:t xml:space="preserve"> L, Peterson N, Tan S, </w:t>
      </w:r>
    </w:p>
    <w:p w14:paraId="4B9A20DC" w14:textId="72EB78A7" w:rsidR="00EF4274" w:rsidRPr="006824B5" w:rsidRDefault="006824B5" w:rsidP="001D7170">
      <w:pPr>
        <w:ind w:left="720"/>
        <w:jc w:val="both"/>
      </w:pPr>
      <w:r w:rsidRPr="006824B5">
        <w:t xml:space="preserve">Tighe S, et al. 2014. Marine Protected Areas in the Coral Triangle: Progress, Issues, and Options. Coast </w:t>
      </w:r>
      <w:proofErr w:type="spellStart"/>
      <w:r w:rsidRPr="006824B5">
        <w:t>Manag</w:t>
      </w:r>
      <w:proofErr w:type="spellEnd"/>
      <w:r w:rsidRPr="006824B5">
        <w:t xml:space="preserve">. 42(2):87–106. doi:10.1080/08920753.2014.878177. </w:t>
      </w:r>
    </w:p>
    <w:p w14:paraId="508414FF" w14:textId="77777777" w:rsidR="006824B5" w:rsidRDefault="006824B5">
      <w:pPr>
        <w:jc w:val="both"/>
        <w:rPr>
          <w:b/>
          <w:bCs/>
        </w:rPr>
      </w:pPr>
    </w:p>
    <w:p w14:paraId="45C28F1B" w14:textId="77777777" w:rsidR="0017618F" w:rsidRDefault="0017618F">
      <w:pPr>
        <w:jc w:val="both"/>
      </w:pPr>
      <w:r w:rsidRPr="0017618F">
        <w:t xml:space="preserve">Wilson KL, Tittensor DP, Worm B, Lotze HK. 2020. Incorporating climate change adaptation </w:t>
      </w:r>
    </w:p>
    <w:p w14:paraId="4C6E7DF5" w14:textId="1F8A3644" w:rsidR="0017618F" w:rsidRDefault="0017618F">
      <w:pPr>
        <w:ind w:left="720"/>
        <w:jc w:val="both"/>
      </w:pPr>
      <w:r w:rsidRPr="0017618F">
        <w:t>into marine protected area planning. Glob Chang Biol. 26(6):3251–3267. doi:10.1111/gcb.15094.</w:t>
      </w:r>
    </w:p>
    <w:p w14:paraId="0512290B" w14:textId="77777777" w:rsidR="0017618F" w:rsidRDefault="0017618F">
      <w:pPr>
        <w:jc w:val="both"/>
        <w:rPr>
          <w:b/>
          <w:bCs/>
        </w:rPr>
      </w:pPr>
    </w:p>
    <w:p w14:paraId="56C32E83" w14:textId="77777777" w:rsidR="002451C9" w:rsidRDefault="002451C9" w:rsidP="001D7170">
      <w:pPr>
        <w:jc w:val="both"/>
      </w:pPr>
      <w:r w:rsidRPr="002451C9">
        <w:t xml:space="preserve">Wooldridge SA. 2009. Water quality and coral bleaching thresholds: Formalising the linkage for </w:t>
      </w:r>
    </w:p>
    <w:p w14:paraId="4E8B2671" w14:textId="50DEBDF9" w:rsidR="002451C9" w:rsidRDefault="002451C9">
      <w:pPr>
        <w:ind w:left="720"/>
        <w:jc w:val="both"/>
        <w:rPr>
          <w:ins w:id="1911" w:author="Emma Bradshaw" w:date="2022-03-08T13:14:00Z"/>
        </w:rPr>
      </w:pPr>
      <w:r w:rsidRPr="002451C9">
        <w:t xml:space="preserve">the inshore reefs of the Great Barrier Reef, Australia. Mar </w:t>
      </w:r>
      <w:proofErr w:type="spellStart"/>
      <w:r w:rsidRPr="002451C9">
        <w:t>Pollut</w:t>
      </w:r>
      <w:proofErr w:type="spellEnd"/>
      <w:r w:rsidRPr="002451C9">
        <w:t xml:space="preserve"> Bull. 58(5):745–751. </w:t>
      </w:r>
      <w:proofErr w:type="gramStart"/>
      <w:r w:rsidRPr="002451C9">
        <w:t>doi:10.1016/j.marpolbul</w:t>
      </w:r>
      <w:proofErr w:type="gramEnd"/>
      <w:r w:rsidRPr="002451C9">
        <w:t>.2008.12.013.</w:t>
      </w:r>
    </w:p>
    <w:p w14:paraId="0C2AC789" w14:textId="39ED8C40" w:rsidR="00D623D5" w:rsidRDefault="00D623D5">
      <w:pPr>
        <w:ind w:left="720"/>
        <w:jc w:val="both"/>
        <w:rPr>
          <w:ins w:id="1912" w:author="Emma Bradshaw" w:date="2022-03-08T13:14:00Z"/>
        </w:rPr>
      </w:pPr>
    </w:p>
    <w:p w14:paraId="380D6D7A" w14:textId="77777777" w:rsidR="00D623D5" w:rsidRDefault="00D623D5" w:rsidP="00D623D5">
      <w:pPr>
        <w:rPr>
          <w:ins w:id="1913" w:author="Emma Bradshaw" w:date="2022-03-08T13:14:00Z"/>
        </w:rPr>
      </w:pPr>
      <w:ins w:id="1914" w:author="Emma Bradshaw" w:date="2022-03-08T13:14:00Z">
        <w:r w:rsidRPr="00D623D5">
          <w:t xml:space="preserve">Woolsey ES, Keith SA, Byrne M, Baird AH. 2015. Latitudinal variation in thermal tolerance </w:t>
        </w:r>
      </w:ins>
    </w:p>
    <w:p w14:paraId="30DA3828" w14:textId="1827C206" w:rsidR="00D623D5" w:rsidRPr="00D623D5" w:rsidRDefault="00D623D5">
      <w:pPr>
        <w:ind w:left="720"/>
        <w:rPr>
          <w:ins w:id="1915" w:author="Emma Bradshaw" w:date="2022-03-08T13:14:00Z"/>
        </w:rPr>
        <w:pPrChange w:id="1916" w:author="Emma Bradshaw" w:date="2022-03-08T13:15:00Z">
          <w:pPr/>
        </w:pPrChange>
      </w:pPr>
      <w:ins w:id="1917" w:author="Emma Bradshaw" w:date="2022-03-08T13:14:00Z">
        <w:r w:rsidRPr="00D623D5">
          <w:t>thresholds of early life stages of corals. Coral Reefs.:471–478. doi:10.1007/s00338-014-1253-z.</w:t>
        </w:r>
      </w:ins>
    </w:p>
    <w:p w14:paraId="692A4ED0" w14:textId="77777777" w:rsidR="00D623D5" w:rsidRDefault="00D623D5">
      <w:pPr>
        <w:ind w:left="720"/>
        <w:jc w:val="both"/>
      </w:pPr>
    </w:p>
    <w:p w14:paraId="612A9CAC" w14:textId="77777777" w:rsidR="001C5CC8" w:rsidRDefault="001C5CC8">
      <w:pPr>
        <w:jc w:val="both"/>
        <w:rPr>
          <w:ins w:id="1918" w:author="Emma Bradshaw" w:date="2022-03-08T14:02:00Z"/>
        </w:rPr>
        <w:pPrChange w:id="1919" w:author="Emma Bradshaw" w:date="2022-03-08T14:02:00Z">
          <w:pPr/>
        </w:pPrChange>
      </w:pPr>
      <w:ins w:id="1920" w:author="Emma Bradshaw" w:date="2022-03-08T14:02:00Z">
        <w:r>
          <w:t xml:space="preserve">Yates KK, Rogers CS, </w:t>
        </w:r>
        <w:proofErr w:type="spellStart"/>
        <w:r>
          <w:t>Herlan</w:t>
        </w:r>
        <w:proofErr w:type="spellEnd"/>
        <w:r>
          <w:t xml:space="preserve"> JJ, Brooks GR, Smiley NA, Larson RA. 2014. Diverse coral </w:t>
        </w:r>
      </w:ins>
    </w:p>
    <w:p w14:paraId="7A547E31" w14:textId="16023D81" w:rsidR="001C5CC8" w:rsidRDefault="001C5CC8">
      <w:pPr>
        <w:ind w:left="720"/>
        <w:jc w:val="both"/>
        <w:rPr>
          <w:ins w:id="1921" w:author="Emma Bradshaw" w:date="2022-03-08T14:02:00Z"/>
        </w:rPr>
        <w:pPrChange w:id="1922" w:author="Emma Bradshaw" w:date="2022-03-08T14:02:00Z">
          <w:pPr/>
        </w:pPrChange>
      </w:pPr>
      <w:ins w:id="1923" w:author="Emma Bradshaw" w:date="2022-03-08T14:02:00Z">
        <w:r>
          <w:t xml:space="preserve">communities in mangrove habitats suggest a novel refuge from climate change. </w:t>
        </w:r>
        <w:proofErr w:type="spellStart"/>
        <w:r>
          <w:t>Biogeosciences</w:t>
        </w:r>
        <w:proofErr w:type="spellEnd"/>
        <w:r>
          <w:t>. 11(16):4321–4337. doi:10.5194/bg-11-4321-2014.</w:t>
        </w:r>
      </w:ins>
    </w:p>
    <w:p w14:paraId="56606C97" w14:textId="77777777" w:rsidR="002451C9" w:rsidRPr="002451C9" w:rsidRDefault="002451C9">
      <w:pPr>
        <w:pPrChange w:id="1924" w:author="Emma Bradshaw" w:date="2022-03-08T14:02:00Z">
          <w:pPr>
            <w:ind w:left="720"/>
          </w:pPr>
        </w:pPrChange>
      </w:pPr>
    </w:p>
    <w:p w14:paraId="1B6C959B" w14:textId="77777777" w:rsidR="00714BB9" w:rsidRDefault="00714BB9" w:rsidP="00DE62BA">
      <w:pPr>
        <w:jc w:val="both"/>
        <w:rPr>
          <w:b/>
          <w:bCs/>
        </w:rPr>
      </w:pPr>
    </w:p>
    <w:p w14:paraId="674A2265" w14:textId="77777777" w:rsidR="00D23830" w:rsidRPr="001C5190" w:rsidRDefault="00D23830" w:rsidP="00022F4C">
      <w:pPr>
        <w:rPr>
          <w:lang w:val="en-US"/>
        </w:rPr>
      </w:pPr>
    </w:p>
    <w:sectPr w:rsidR="00D23830" w:rsidRPr="001C5190" w:rsidSect="00963634">
      <w:footerReference w:type="first" r:id="rId45"/>
      <w:pgSz w:w="12240" w:h="15840"/>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Derek Tittensor" w:date="2022-03-23T15:39:00Z" w:initials="DT">
    <w:p w14:paraId="560F5590" w14:textId="77777777" w:rsidR="00CA4B1A" w:rsidRDefault="00CA4B1A" w:rsidP="00CE6D86">
      <w:pPr>
        <w:pStyle w:val="CommentText"/>
      </w:pPr>
      <w:r>
        <w:rPr>
          <w:rStyle w:val="CommentReference"/>
        </w:rPr>
        <w:annotationRef/>
      </w:r>
      <w:r>
        <w:rPr>
          <w:lang w:val="en-CA"/>
        </w:rPr>
        <w:t>Good abstract. I can’t remember which journal we discussed, but if it was conservation letters then the word count is pretty tight so I've tried to chop it a little bit.</w:t>
      </w:r>
    </w:p>
  </w:comment>
  <w:comment w:id="62" w:author="Derek Tittensor" w:date="2022-03-23T15:42:00Z" w:initials="DT">
    <w:p w14:paraId="24427471" w14:textId="77777777" w:rsidR="009C6FD2" w:rsidRDefault="009C6FD2" w:rsidP="000D6492">
      <w:pPr>
        <w:pStyle w:val="CommentText"/>
      </w:pPr>
      <w:r>
        <w:rPr>
          <w:rStyle w:val="CommentReference"/>
        </w:rPr>
        <w:annotationRef/>
      </w:r>
      <w:r>
        <w:rPr>
          <w:lang w:val="en-CA"/>
        </w:rPr>
        <w:t xml:space="preserve">I'm a little reluctant to say this because it is not just the bleaching, but moreso the broad increase in temperature that makes habitat unsuitable (even if bleaching is the proximal cause). </w:t>
      </w:r>
    </w:p>
  </w:comment>
  <w:comment w:id="158" w:author="Derek Tittensor" w:date="2022-03-23T15:57:00Z" w:initials="DT">
    <w:p w14:paraId="2164FB86" w14:textId="77777777" w:rsidR="009C3208" w:rsidRDefault="009C3208" w:rsidP="00797749">
      <w:pPr>
        <w:pStyle w:val="CommentText"/>
      </w:pPr>
      <w:r>
        <w:rPr>
          <w:rStyle w:val="CommentReference"/>
        </w:rPr>
        <w:annotationRef/>
      </w:r>
      <w:r>
        <w:rPr>
          <w:lang w:val="en-CA"/>
        </w:rPr>
        <w:t>Seems significant overlap with previous sentence; suggest deleting or combining</w:t>
      </w:r>
    </w:p>
  </w:comment>
  <w:comment w:id="263" w:author="Emma Bradshaw" w:date="2022-03-08T12:47:00Z" w:initials="EB">
    <w:p w14:paraId="274D6BA5" w14:textId="3A11FAAE" w:rsidR="0055540D" w:rsidRDefault="0055540D" w:rsidP="0078641F">
      <w:r>
        <w:rPr>
          <w:rStyle w:val="CommentReference"/>
        </w:rPr>
        <w:annotationRef/>
      </w:r>
      <w:r>
        <w:rPr>
          <w:rFonts w:asciiTheme="minorHAnsi" w:eastAsiaTheme="minorHAnsi" w:hAnsiTheme="minorHAnsi" w:cstheme="minorBidi"/>
          <w:sz w:val="20"/>
          <w:szCs w:val="20"/>
          <w:lang w:val="fr-CA"/>
        </w:rPr>
        <w:t xml:space="preserve">In your original review you mentioned that coral reef expansion has yet to be discussed. Could you elaborate on that? </w:t>
      </w:r>
    </w:p>
  </w:comment>
  <w:comment w:id="264" w:author="Derek Tittensor" w:date="2022-03-23T16:16:00Z" w:initials="DT">
    <w:p w14:paraId="53D5C121" w14:textId="77777777" w:rsidR="00761F59" w:rsidRDefault="00761F59" w:rsidP="00BC7595">
      <w:pPr>
        <w:pStyle w:val="CommentText"/>
      </w:pPr>
      <w:r>
        <w:rPr>
          <w:rStyle w:val="CommentReference"/>
        </w:rPr>
        <w:annotationRef/>
      </w:r>
      <w:r>
        <w:rPr>
          <w:lang w:val="en-CA"/>
        </w:rPr>
        <w:t>Yes. We just look at declines in areas of existing reefs. However, new areas of suitable habitat (i.e. within the appropriate thermal &amp; so on niches) may open up. I.e., in some places, coral reefs may expand. IT's quite an important point. I think digging up material on how long it takes to make a coral reef and citing that is important, because it demonstrates that new reefs won't instantly appear, so we have to concentrate on protecting those that are already there.</w:t>
      </w:r>
    </w:p>
  </w:comment>
  <w:comment w:id="277" w:author="Derek Tittensor" w:date="2022-03-23T16:21:00Z" w:initials="DT">
    <w:p w14:paraId="18726DC2" w14:textId="77777777" w:rsidR="00E70FEB" w:rsidRDefault="00E70FEB" w:rsidP="0084268D">
      <w:pPr>
        <w:pStyle w:val="CommentText"/>
      </w:pPr>
      <w:r>
        <w:rPr>
          <w:rStyle w:val="CommentReference"/>
        </w:rPr>
        <w:annotationRef/>
      </w:r>
      <w:r>
        <w:rPr>
          <w:lang w:val="en-CA"/>
        </w:rPr>
        <w:t>This is my attempt at the point above. I am not totally happy with it, and it may more appropriately belong in the caveats, but it is a start.</w:t>
      </w:r>
    </w:p>
  </w:comment>
  <w:comment w:id="308" w:author="Derek Tittensor" w:date="2022-03-23T22:13:00Z" w:initials="DT">
    <w:p w14:paraId="04A1A569" w14:textId="77777777" w:rsidR="00425B43" w:rsidRDefault="00425B43" w:rsidP="009C2A62">
      <w:pPr>
        <w:pStyle w:val="CommentText"/>
      </w:pPr>
      <w:r>
        <w:rPr>
          <w:rStyle w:val="CommentReference"/>
        </w:rPr>
        <w:annotationRef/>
      </w:r>
      <w:r>
        <w:rPr>
          <w:lang w:val="en-CA"/>
        </w:rPr>
        <w:t>Somewhere this needs to be made more explicit - i.e. we assume that distributions are constrained by SST and pH thresholds. See comments below.</w:t>
      </w:r>
    </w:p>
  </w:comment>
  <w:comment w:id="316" w:author="Derek Tittensor" w:date="2022-03-23T16:27:00Z" w:initials="DT">
    <w:p w14:paraId="0244667A" w14:textId="48535C59" w:rsidR="00A03073" w:rsidRDefault="00A03073">
      <w:pPr>
        <w:pStyle w:val="CommentText"/>
      </w:pPr>
      <w:r>
        <w:rPr>
          <w:rStyle w:val="CommentReference"/>
        </w:rPr>
        <w:annotationRef/>
      </w:r>
      <w:r>
        <w:rPr>
          <w:lang w:val="en-CA"/>
        </w:rPr>
        <w:t>We have to be careful with terminology.</w:t>
      </w:r>
    </w:p>
    <w:p w14:paraId="151BFF4F" w14:textId="77777777" w:rsidR="00A03073" w:rsidRDefault="00A03073">
      <w:pPr>
        <w:pStyle w:val="CommentText"/>
      </w:pPr>
      <w:r>
        <w:rPr>
          <w:lang w:val="en-CA"/>
        </w:rPr>
        <w:t>- In the present day it is the distribution of coral reefs</w:t>
      </w:r>
    </w:p>
    <w:p w14:paraId="6E1E3AE3" w14:textId="77777777" w:rsidR="00A03073" w:rsidRDefault="00A03073" w:rsidP="00171E9B">
      <w:pPr>
        <w:pStyle w:val="CommentText"/>
      </w:pPr>
      <w:r>
        <w:rPr>
          <w:lang w:val="en-CA"/>
        </w:rPr>
        <w:t>- In the future it is the proportion of reefs that remain in suitable habitat. We can't say future distribution, because they could expand to suitable habitat elsewhere (which we don't evaluate), and for similar reasons we can't just say suitable future habitat.</w:t>
      </w:r>
    </w:p>
  </w:comment>
  <w:comment w:id="334" w:author="Derek Tittensor" w:date="2022-03-23T22:03:00Z" w:initials="DT">
    <w:p w14:paraId="6E532FF5" w14:textId="77777777" w:rsidR="006D3B12" w:rsidRDefault="006D3B12" w:rsidP="009C6AB9">
      <w:pPr>
        <w:pStyle w:val="CommentText"/>
      </w:pPr>
      <w:r>
        <w:rPr>
          <w:rStyle w:val="CommentReference"/>
        </w:rPr>
        <w:annotationRef/>
      </w:r>
      <w:r>
        <w:rPr>
          <w:lang w:val="en-CA"/>
        </w:rPr>
        <w:t>Check that this is the correct citation, and give the dataset the correct name.</w:t>
      </w:r>
    </w:p>
  </w:comment>
  <w:comment w:id="346" w:author="Emma Bradshaw" w:date="2022-02-28T14:46:00Z" w:initials="EB">
    <w:p w14:paraId="7AE250F5" w14:textId="0863B3A8" w:rsidR="00057AC1" w:rsidRPr="001D7170" w:rsidRDefault="00057AC1">
      <w:pPr>
        <w:pStyle w:val="CommentText"/>
        <w:rPr>
          <w:lang w:val="en-CA"/>
        </w:rPr>
      </w:pPr>
      <w:r>
        <w:rPr>
          <w:rStyle w:val="CommentReference"/>
        </w:rPr>
        <w:annotationRef/>
      </w:r>
      <w:r w:rsidR="0028556D" w:rsidRPr="001D7170">
        <w:rPr>
          <w:noProof/>
          <w:lang w:val="en-CA"/>
        </w:rPr>
        <w:t>Double check that these values are still correct.</w:t>
      </w:r>
    </w:p>
  </w:comment>
  <w:comment w:id="348" w:author="Emma Bradshaw" w:date="2022-03-08T14:51:00Z" w:initials="EB">
    <w:p w14:paraId="4218D7F8" w14:textId="77777777" w:rsidR="00B17327" w:rsidRDefault="00B17327" w:rsidP="00706485">
      <w:r>
        <w:rPr>
          <w:rStyle w:val="CommentReference"/>
        </w:rPr>
        <w:annotationRef/>
      </w:r>
      <w:r>
        <w:rPr>
          <w:rFonts w:asciiTheme="minorHAnsi" w:eastAsiaTheme="minorHAnsi" w:hAnsiTheme="minorHAnsi" w:cstheme="minorBidi"/>
          <w:sz w:val="20"/>
          <w:szCs w:val="20"/>
          <w:lang w:val="fr-CA"/>
        </w:rPr>
        <w:t xml:space="preserve">For DT to double check that this is the same value. </w:t>
      </w:r>
    </w:p>
  </w:comment>
  <w:comment w:id="349" w:author="Derek Tittensor" w:date="2022-03-23T22:04:00Z" w:initials="DT">
    <w:p w14:paraId="7046EECD" w14:textId="77777777" w:rsidR="006D3B12" w:rsidRDefault="006D3B12" w:rsidP="0097037E">
      <w:pPr>
        <w:pStyle w:val="CommentText"/>
      </w:pPr>
      <w:r>
        <w:rPr>
          <w:rStyle w:val="CommentReference"/>
        </w:rPr>
        <w:annotationRef/>
      </w:r>
      <w:r>
        <w:rPr>
          <w:lang w:val="en-CA"/>
        </w:rPr>
        <w:t>Will do.</w:t>
      </w:r>
    </w:p>
  </w:comment>
  <w:comment w:id="367" w:author="Emma Bradshaw" w:date="2022-02-28T14:45:00Z" w:initials="EB">
    <w:p w14:paraId="4E90012E" w14:textId="77777777" w:rsidR="00425B43" w:rsidRPr="00057AC1" w:rsidRDefault="00425B43" w:rsidP="00425B43">
      <w:pPr>
        <w:pStyle w:val="CommentText"/>
        <w:rPr>
          <w:lang w:val="en-CA"/>
        </w:rPr>
      </w:pPr>
      <w:r>
        <w:rPr>
          <w:rStyle w:val="CommentReference"/>
        </w:rPr>
        <w:annotationRef/>
      </w:r>
      <w:r w:rsidRPr="00057AC1">
        <w:rPr>
          <w:noProof/>
          <w:lang w:val="en-CA"/>
        </w:rPr>
        <w:t>Double check that these values are still correct.</w:t>
      </w:r>
    </w:p>
  </w:comment>
  <w:comment w:id="374" w:author="Emma Bradshaw" w:date="2022-03-08T14:51:00Z" w:initials="EB">
    <w:p w14:paraId="058A303C" w14:textId="77777777" w:rsidR="00425B43" w:rsidRDefault="00425B43" w:rsidP="00425B43">
      <w:r>
        <w:rPr>
          <w:rStyle w:val="CommentReference"/>
        </w:rPr>
        <w:annotationRef/>
      </w:r>
      <w:r>
        <w:rPr>
          <w:rFonts w:asciiTheme="minorHAnsi" w:eastAsiaTheme="minorHAnsi" w:hAnsiTheme="minorHAnsi" w:cstheme="minorBidi"/>
          <w:sz w:val="20"/>
          <w:szCs w:val="20"/>
          <w:lang w:val="fr-CA"/>
        </w:rPr>
        <w:t xml:space="preserve">For DT to double check that this is still the same value. </w:t>
      </w:r>
    </w:p>
  </w:comment>
  <w:comment w:id="385" w:author="Derek Tittensor" w:date="2022-03-23T22:27:00Z" w:initials="DT">
    <w:p w14:paraId="5BA4719F" w14:textId="77777777" w:rsidR="00542370" w:rsidRDefault="00542370" w:rsidP="00493E8B">
      <w:pPr>
        <w:pStyle w:val="CommentText"/>
      </w:pPr>
      <w:r>
        <w:rPr>
          <w:rStyle w:val="CommentReference"/>
        </w:rPr>
        <w:annotationRef/>
      </w:r>
      <w:r>
        <w:rPr>
          <w:lang w:val="en-CA"/>
        </w:rPr>
        <w:t>Clarify: this is for IUCN category, correct?</w:t>
      </w:r>
    </w:p>
  </w:comment>
  <w:comment w:id="473" w:author="Emma Bradshaw" w:date="2022-03-08T12:48:00Z" w:initials="EB">
    <w:p w14:paraId="21691E34" w14:textId="4EA7BE46" w:rsidR="00425B43" w:rsidRDefault="00425B43" w:rsidP="00425B43">
      <w:r>
        <w:rPr>
          <w:rStyle w:val="CommentReference"/>
        </w:rPr>
        <w:annotationRef/>
      </w:r>
      <w:r>
        <w:rPr>
          <w:rFonts w:asciiTheme="minorHAnsi" w:eastAsiaTheme="minorHAnsi" w:hAnsiTheme="minorHAnsi" w:cstheme="minorBidi"/>
          <w:sz w:val="20"/>
          <w:szCs w:val="20"/>
          <w:lang w:val="fr-CA"/>
        </w:rPr>
        <w:t>This is a comment you made in your original review if you could provide some insight/clarification?</w:t>
      </w:r>
    </w:p>
  </w:comment>
  <w:comment w:id="474" w:author="Derek Tittensor" w:date="2022-03-23T22:15:00Z" w:initials="DT">
    <w:p w14:paraId="3DEAB680" w14:textId="77777777" w:rsidR="00425B43" w:rsidRDefault="00425B43" w:rsidP="0012519D">
      <w:pPr>
        <w:pStyle w:val="CommentText"/>
      </w:pPr>
      <w:r>
        <w:rPr>
          <w:rStyle w:val="CommentReference"/>
        </w:rPr>
        <w:annotationRef/>
      </w:r>
      <w:r>
        <w:rPr>
          <w:lang w:val="en-CA"/>
        </w:rPr>
        <w:t>Yes, let's chat about it. This table either needs to be moved to the supplementary material or deleted; let's discuss.</w:t>
      </w:r>
    </w:p>
  </w:comment>
  <w:comment w:id="492" w:author="Derek Tittensor" w:date="2022-03-23T22:21:00Z" w:initials="DT">
    <w:p w14:paraId="32BD5164" w14:textId="77777777" w:rsidR="00B12296" w:rsidRDefault="00B12296" w:rsidP="00B12296">
      <w:pPr>
        <w:pStyle w:val="CommentText"/>
      </w:pPr>
      <w:r>
        <w:rPr>
          <w:rStyle w:val="CommentReference"/>
        </w:rPr>
        <w:annotationRef/>
      </w:r>
      <w:r>
        <w:rPr>
          <w:lang w:val="en-CA"/>
        </w:rPr>
        <w:t>Are there any other papers to support this?</w:t>
      </w:r>
    </w:p>
  </w:comment>
  <w:comment w:id="494" w:author="Derek Tittensor" w:date="2022-03-23T22:20:00Z" w:initials="DT">
    <w:p w14:paraId="23E84125" w14:textId="77777777" w:rsidR="00B12296" w:rsidRDefault="00B12296" w:rsidP="00B12296">
      <w:pPr>
        <w:pStyle w:val="CommentText"/>
      </w:pPr>
      <w:r>
        <w:rPr>
          <w:rStyle w:val="CommentReference"/>
        </w:rPr>
        <w:annotationRef/>
      </w:r>
      <w:r>
        <w:rPr>
          <w:lang w:val="en-CA"/>
        </w:rPr>
        <w:t>Annually? Seasonally?</w:t>
      </w:r>
    </w:p>
  </w:comment>
  <w:comment w:id="493" w:author="Derek Tittensor" w:date="2022-03-23T22:19:00Z" w:initials="DT">
    <w:p w14:paraId="2017FDC9" w14:textId="77777777" w:rsidR="00B12296" w:rsidRDefault="00B12296" w:rsidP="00B12296">
      <w:pPr>
        <w:pStyle w:val="CommentText"/>
      </w:pPr>
      <w:r>
        <w:rPr>
          <w:rStyle w:val="CommentReference"/>
        </w:rPr>
        <w:annotationRef/>
      </w:r>
      <w:r>
        <w:rPr>
          <w:lang w:val="en-CA"/>
        </w:rPr>
        <w:t>Not clear what this means in the context of this paper.</w:t>
      </w:r>
    </w:p>
  </w:comment>
  <w:comment w:id="504" w:author="Derek Tittensor" w:date="2022-03-23T16:28:00Z" w:initials="DT">
    <w:p w14:paraId="0D7B1E53" w14:textId="70681A0C" w:rsidR="006D3B12" w:rsidRDefault="006D3B12" w:rsidP="006D3B12">
      <w:pPr>
        <w:pStyle w:val="CommentText"/>
      </w:pPr>
      <w:r>
        <w:rPr>
          <w:rStyle w:val="CommentReference"/>
        </w:rPr>
        <w:annotationRef/>
      </w:r>
      <w:r>
        <w:rPr>
          <w:lang w:val="en-CA"/>
        </w:rPr>
        <w:t>Need to be a little careful here is this doesn't include one of the RCPs that we are using</w:t>
      </w:r>
    </w:p>
  </w:comment>
  <w:comment w:id="505" w:author="Derek Tittensor" w:date="2022-03-23T22:00:00Z" w:initials="DT">
    <w:p w14:paraId="474703C9" w14:textId="77777777" w:rsidR="006D3B12" w:rsidRDefault="006D3B12" w:rsidP="006D3B12">
      <w:pPr>
        <w:pStyle w:val="CommentText"/>
      </w:pPr>
      <w:r>
        <w:rPr>
          <w:rStyle w:val="CommentReference"/>
        </w:rPr>
        <w:annotationRef/>
      </w:r>
      <w:r>
        <w:rPr>
          <w:lang w:val="en-CA"/>
        </w:rPr>
        <w:t>Hence the deletion.</w:t>
      </w:r>
    </w:p>
  </w:comment>
  <w:comment w:id="506" w:author="Derek Tittensor" w:date="2022-03-23T22:02:00Z" w:initials="DT">
    <w:p w14:paraId="0A690140" w14:textId="77777777" w:rsidR="006D3B12" w:rsidRDefault="006D3B12" w:rsidP="006D3B12">
      <w:pPr>
        <w:pStyle w:val="CommentText"/>
      </w:pPr>
      <w:r>
        <w:rPr>
          <w:rStyle w:val="CommentReference"/>
        </w:rPr>
        <w:annotationRef/>
      </w:r>
      <w:r>
        <w:rPr>
          <w:lang w:val="en-CA"/>
        </w:rPr>
        <w:t>Not clear - can you place it in context relative to the other two scenarios</w:t>
      </w:r>
    </w:p>
  </w:comment>
  <w:comment w:id="507" w:author="Derek Tittensor" w:date="2022-03-23T22:02:00Z" w:initials="DT">
    <w:p w14:paraId="7961B5CF" w14:textId="77777777" w:rsidR="006D3B12" w:rsidRDefault="006D3B12" w:rsidP="006D3B12">
      <w:pPr>
        <w:pStyle w:val="CommentText"/>
      </w:pPr>
      <w:r>
        <w:rPr>
          <w:rStyle w:val="CommentReference"/>
        </w:rPr>
        <w:annotationRef/>
      </w:r>
      <w:r>
        <w:rPr>
          <w:lang w:val="en-CA"/>
        </w:rPr>
        <w:t>This seems a little odd. Different earth system models will give different values here.</w:t>
      </w:r>
    </w:p>
    <w:p w14:paraId="3488C3EE" w14:textId="77777777" w:rsidR="006D3B12" w:rsidRDefault="006D3B12" w:rsidP="006D3B12">
      <w:pPr>
        <w:pStyle w:val="CommentText"/>
      </w:pPr>
    </w:p>
    <w:p w14:paraId="7DD15381" w14:textId="77777777" w:rsidR="006D3B12" w:rsidRDefault="006D3B12" w:rsidP="006D3B12">
      <w:pPr>
        <w:pStyle w:val="CommentText"/>
      </w:pPr>
      <w:r>
        <w:rPr>
          <w:lang w:val="en-CA"/>
        </w:rPr>
        <w:t>Also nothing for RCP7.0</w:t>
      </w:r>
    </w:p>
  </w:comment>
  <w:comment w:id="540" w:author="Derek Tittensor" w:date="2022-03-23T22:06:00Z" w:initials="DT">
    <w:p w14:paraId="3D137FC9" w14:textId="77777777" w:rsidR="00F23F9C" w:rsidRDefault="00F23F9C" w:rsidP="00D2207B">
      <w:pPr>
        <w:pStyle w:val="CommentText"/>
      </w:pPr>
      <w:r>
        <w:rPr>
          <w:rStyle w:val="CommentReference"/>
        </w:rPr>
        <w:annotationRef/>
      </w:r>
      <w:r>
        <w:rPr>
          <w:lang w:val="en-CA"/>
        </w:rPr>
        <w:t>Not the right citation; use the original source cited in this paper.</w:t>
      </w:r>
    </w:p>
  </w:comment>
  <w:comment w:id="559" w:author="Derek Tittensor" w:date="2022-03-23T22:18:00Z" w:initials="DT">
    <w:p w14:paraId="687FE158" w14:textId="77777777" w:rsidR="00263851" w:rsidRDefault="00263851" w:rsidP="00F21103">
      <w:pPr>
        <w:pStyle w:val="CommentText"/>
      </w:pPr>
      <w:r>
        <w:rPr>
          <w:rStyle w:val="CommentReference"/>
        </w:rPr>
        <w:annotationRef/>
      </w:r>
      <w:r>
        <w:rPr>
          <w:lang w:val="en-CA"/>
        </w:rPr>
        <w:t>When we talk, we should discuss bias correction</w:t>
      </w:r>
    </w:p>
  </w:comment>
  <w:comment w:id="563" w:author="Derek Tittensor" w:date="2022-03-23T22:08:00Z" w:initials="DT">
    <w:p w14:paraId="7FEDD21D" w14:textId="0CF4E95A" w:rsidR="00F23F9C" w:rsidRDefault="00F23F9C" w:rsidP="00EA2B30">
      <w:pPr>
        <w:pStyle w:val="CommentText"/>
      </w:pPr>
      <w:r>
        <w:rPr>
          <w:rStyle w:val="CommentReference"/>
        </w:rPr>
        <w:annotationRef/>
      </w:r>
      <w:r>
        <w:rPr>
          <w:lang w:val="en-CA"/>
        </w:rPr>
        <w:t>Delete this and/or reword after we see results.</w:t>
      </w:r>
    </w:p>
  </w:comment>
  <w:comment w:id="573" w:author="Derek Tittensor" w:date="2022-03-23T22:09:00Z" w:initials="DT">
    <w:p w14:paraId="26C39074" w14:textId="77777777" w:rsidR="00F23F9C" w:rsidRDefault="00F23F9C" w:rsidP="00CD60F9">
      <w:pPr>
        <w:pStyle w:val="CommentText"/>
      </w:pPr>
      <w:r>
        <w:rPr>
          <w:rStyle w:val="CommentReference"/>
        </w:rPr>
        <w:annotationRef/>
      </w:r>
      <w:r>
        <w:rPr>
          <w:lang w:val="en-CA"/>
        </w:rPr>
        <w:t>Delete or move to / combine with section on scenarios.</w:t>
      </w:r>
    </w:p>
  </w:comment>
  <w:comment w:id="583" w:author="Derek Tittensor" w:date="2022-03-23T22:11:00Z" w:initials="DT">
    <w:p w14:paraId="71ADAE5C" w14:textId="77777777" w:rsidR="00425B43" w:rsidRDefault="00425B43" w:rsidP="006D4CCA">
      <w:pPr>
        <w:pStyle w:val="CommentText"/>
      </w:pPr>
      <w:r>
        <w:rPr>
          <w:rStyle w:val="CommentReference"/>
        </w:rPr>
        <w:annotationRef/>
      </w:r>
      <w:r>
        <w:rPr>
          <w:lang w:val="en-CA"/>
        </w:rPr>
        <w:t>Combine Figs 1-4 in 1 figure with panels from A to D.</w:t>
      </w:r>
    </w:p>
  </w:comment>
  <w:comment w:id="623" w:author="Emma Bradshaw" w:date="2022-02-28T14:45:00Z" w:initials="EB">
    <w:p w14:paraId="7E2783D7" w14:textId="2F06F43D" w:rsidR="00D62CAF" w:rsidRPr="00057AC1" w:rsidRDefault="00D62CAF">
      <w:pPr>
        <w:pStyle w:val="CommentText"/>
        <w:rPr>
          <w:lang w:val="en-CA"/>
        </w:rPr>
      </w:pPr>
      <w:r>
        <w:rPr>
          <w:rStyle w:val="CommentReference"/>
        </w:rPr>
        <w:annotationRef/>
      </w:r>
      <w:r w:rsidR="0028556D" w:rsidRPr="00057AC1">
        <w:rPr>
          <w:noProof/>
          <w:lang w:val="en-CA"/>
        </w:rPr>
        <w:t>Double check that these values are still correct.</w:t>
      </w:r>
    </w:p>
  </w:comment>
  <w:comment w:id="641" w:author="Emma Bradshaw" w:date="2022-03-08T14:51:00Z" w:initials="EB">
    <w:p w14:paraId="00520F06" w14:textId="77777777" w:rsidR="00B17327" w:rsidRDefault="00B17327" w:rsidP="0039273C">
      <w:r>
        <w:rPr>
          <w:rStyle w:val="CommentReference"/>
        </w:rPr>
        <w:annotationRef/>
      </w:r>
      <w:r>
        <w:rPr>
          <w:rFonts w:asciiTheme="minorHAnsi" w:eastAsiaTheme="minorHAnsi" w:hAnsiTheme="minorHAnsi" w:cstheme="minorBidi"/>
          <w:sz w:val="20"/>
          <w:szCs w:val="20"/>
          <w:lang w:val="fr-CA"/>
        </w:rPr>
        <w:t xml:space="preserve">For DT to double check that this is still the same value. </w:t>
      </w:r>
    </w:p>
  </w:comment>
  <w:comment w:id="751" w:author="Emma Bradshaw" w:date="2022-03-08T12:48:00Z" w:initials="EB">
    <w:p w14:paraId="74EF0312" w14:textId="67170BC1" w:rsidR="0055540D" w:rsidRDefault="0055540D" w:rsidP="00EA3129">
      <w:r>
        <w:rPr>
          <w:rStyle w:val="CommentReference"/>
        </w:rPr>
        <w:annotationRef/>
      </w:r>
      <w:r>
        <w:rPr>
          <w:rFonts w:asciiTheme="minorHAnsi" w:eastAsiaTheme="minorHAnsi" w:hAnsiTheme="minorHAnsi" w:cstheme="minorBidi"/>
          <w:sz w:val="20"/>
          <w:szCs w:val="20"/>
          <w:lang w:val="fr-CA"/>
        </w:rPr>
        <w:t>This is a comment you made in your original review if you could provide some insight/clarification?</w:t>
      </w:r>
    </w:p>
  </w:comment>
  <w:comment w:id="789" w:author="Derek Tittensor" w:date="2022-03-23T22:20:00Z" w:initials="DT">
    <w:p w14:paraId="15FF3E4C" w14:textId="7CDA3CC5" w:rsidR="00263851" w:rsidRDefault="00263851" w:rsidP="00523434">
      <w:pPr>
        <w:pStyle w:val="CommentText"/>
      </w:pPr>
      <w:r>
        <w:rPr>
          <w:rStyle w:val="CommentReference"/>
        </w:rPr>
        <w:annotationRef/>
      </w:r>
      <w:r>
        <w:rPr>
          <w:lang w:val="en-CA"/>
        </w:rPr>
        <w:t>Annually? Seasonally?</w:t>
      </w:r>
    </w:p>
  </w:comment>
  <w:comment w:id="774" w:author="Derek Tittensor" w:date="2022-03-23T22:19:00Z" w:initials="DT">
    <w:p w14:paraId="2E1CAB88" w14:textId="7C05B309" w:rsidR="00263851" w:rsidRDefault="00263851" w:rsidP="001829FA">
      <w:pPr>
        <w:pStyle w:val="CommentText"/>
      </w:pPr>
      <w:r>
        <w:rPr>
          <w:rStyle w:val="CommentReference"/>
        </w:rPr>
        <w:annotationRef/>
      </w:r>
      <w:r>
        <w:rPr>
          <w:lang w:val="en-CA"/>
        </w:rPr>
        <w:t>Not clear what this means in the context of this paper.</w:t>
      </w:r>
    </w:p>
  </w:comment>
  <w:comment w:id="926" w:author="Derek Tittensor" w:date="2022-03-23T22:29:00Z" w:initials="DT">
    <w:p w14:paraId="0B054183" w14:textId="77777777" w:rsidR="00542370" w:rsidRDefault="00542370" w:rsidP="0078131D">
      <w:pPr>
        <w:pStyle w:val="CommentText"/>
      </w:pPr>
      <w:r>
        <w:rPr>
          <w:rStyle w:val="CommentReference"/>
        </w:rPr>
        <w:annotationRef/>
      </w:r>
      <w:r>
        <w:rPr>
          <w:lang w:val="en-CA"/>
        </w:rPr>
        <w:t>I don't understand this.</w:t>
      </w:r>
    </w:p>
  </w:comment>
  <w:comment w:id="973" w:author="Derek Tittensor" w:date="2022-03-23T22:36:00Z" w:initials="DT">
    <w:p w14:paraId="6570A871" w14:textId="77777777" w:rsidR="0055473F" w:rsidRDefault="0055473F" w:rsidP="00BC5CBE">
      <w:pPr>
        <w:pStyle w:val="CommentText"/>
      </w:pPr>
      <w:r>
        <w:rPr>
          <w:rStyle w:val="CommentReference"/>
        </w:rPr>
        <w:annotationRef/>
      </w:r>
      <w:r>
        <w:rPr>
          <w:lang w:val="en-CA"/>
        </w:rPr>
        <w:t>Can you be more precise? And saying 31C is a little risky as it suggests that the 30C threshold is too low.</w:t>
      </w:r>
    </w:p>
  </w:comment>
  <w:comment w:id="1012" w:author="Derek Tittensor" w:date="2022-03-23T22:38:00Z" w:initials="DT">
    <w:p w14:paraId="5CAE6C5B" w14:textId="77777777" w:rsidR="0055473F" w:rsidRDefault="0055473F" w:rsidP="004924B1">
      <w:pPr>
        <w:pStyle w:val="CommentText"/>
      </w:pPr>
      <w:r>
        <w:rPr>
          <w:rStyle w:val="CommentReference"/>
        </w:rPr>
        <w:annotationRef/>
      </w:r>
      <w:r>
        <w:rPr>
          <w:lang w:val="en-CA"/>
        </w:rPr>
        <w:t>Should discuss this as the benefits of mitigation.</w:t>
      </w:r>
    </w:p>
  </w:comment>
  <w:comment w:id="1018" w:author="Derek Tittensor" w:date="2022-03-23T22:39:00Z" w:initials="DT">
    <w:p w14:paraId="1B8F3A5C" w14:textId="77777777" w:rsidR="0055473F" w:rsidRDefault="0055473F" w:rsidP="00472308">
      <w:pPr>
        <w:pStyle w:val="CommentText"/>
      </w:pPr>
      <w:r>
        <w:rPr>
          <w:rStyle w:val="CommentReference"/>
        </w:rPr>
        <w:annotationRef/>
      </w:r>
      <w:r>
        <w:rPr>
          <w:lang w:val="en-CA"/>
        </w:rPr>
        <w:t>This is a very convincing figure</w:t>
      </w:r>
    </w:p>
  </w:comment>
  <w:comment w:id="1046" w:author="Derek Tittensor" w:date="2022-03-23T22:40:00Z" w:initials="DT">
    <w:p w14:paraId="0DACED42" w14:textId="77777777" w:rsidR="0055473F" w:rsidRDefault="0055473F" w:rsidP="00D51967">
      <w:pPr>
        <w:pStyle w:val="CommentText"/>
      </w:pPr>
      <w:r>
        <w:rPr>
          <w:rStyle w:val="CommentReference"/>
        </w:rPr>
        <w:annotationRef/>
      </w:r>
      <w:r>
        <w:rPr>
          <w:lang w:val="en-CA"/>
        </w:rPr>
        <w:t>Combine Figures 5 and 6 to make 1 fig with 2 panels</w:t>
      </w:r>
    </w:p>
  </w:comment>
  <w:comment w:id="1047" w:author="Derek Tittensor" w:date="2022-03-23T22:40:00Z" w:initials="DT">
    <w:p w14:paraId="0B81A728" w14:textId="77777777" w:rsidR="0055473F" w:rsidRDefault="0055473F" w:rsidP="00F016CE">
      <w:pPr>
        <w:pStyle w:val="CommentText"/>
      </w:pPr>
      <w:r>
        <w:rPr>
          <w:rStyle w:val="CommentReference"/>
        </w:rPr>
        <w:annotationRef/>
      </w:r>
      <w:r>
        <w:rPr>
          <w:lang w:val="en-CA"/>
        </w:rPr>
        <w:t>Also make black and white / greyscale for bars</w:t>
      </w:r>
    </w:p>
  </w:comment>
  <w:comment w:id="1063" w:author="Emma Bradshaw" w:date="2021-03-30T12:57:00Z" w:initials="EB">
    <w:p w14:paraId="11B9F802" w14:textId="07F65EF5" w:rsidR="00B37A8A" w:rsidRPr="005631FE" w:rsidRDefault="00B37A8A" w:rsidP="00F712BE">
      <w:pPr>
        <w:pStyle w:val="CommentText"/>
        <w:rPr>
          <w:lang w:val="en-CA"/>
        </w:rPr>
      </w:pPr>
      <w:r>
        <w:rPr>
          <w:rStyle w:val="CommentReference"/>
        </w:rPr>
        <w:annotationRef/>
      </w:r>
    </w:p>
  </w:comment>
  <w:comment w:id="1064" w:author="Emma Bradshaw" w:date="2021-03-30T12:57:00Z" w:initials="EB">
    <w:p w14:paraId="266C1AFA" w14:textId="77777777" w:rsidR="00B37A8A" w:rsidRPr="00221BB7" w:rsidRDefault="00B37A8A" w:rsidP="00F712BE">
      <w:pPr>
        <w:pStyle w:val="CommentText"/>
        <w:rPr>
          <w:lang w:val="en-CA"/>
        </w:rPr>
      </w:pPr>
      <w:r>
        <w:rPr>
          <w:rStyle w:val="CommentReference"/>
        </w:rPr>
        <w:annotationRef/>
      </w:r>
      <w:r w:rsidRPr="00221BB7">
        <w:rPr>
          <w:noProof/>
          <w:lang w:val="en-CA"/>
        </w:rPr>
        <w:t>I used this value, and the one belo</w:t>
      </w:r>
      <w:r>
        <w:rPr>
          <w:noProof/>
          <w:lang w:val="en-CA"/>
        </w:rPr>
        <w:t xml:space="preserve">w of 7.685 to quantitatively demonstrate the proportion of reefs that were between and below the values that I discuss in the sentence before. </w:t>
      </w:r>
    </w:p>
  </w:comment>
  <w:comment w:id="1065" w:author="Derek Tittensor" w:date="2022-03-23T22:41:00Z" w:initials="DT">
    <w:p w14:paraId="686D88D1" w14:textId="77777777" w:rsidR="00BA1614" w:rsidRDefault="00BA1614" w:rsidP="00B21D18">
      <w:pPr>
        <w:pStyle w:val="CommentText"/>
      </w:pPr>
      <w:r>
        <w:rPr>
          <w:rStyle w:val="CommentReference"/>
        </w:rPr>
        <w:annotationRef/>
      </w:r>
      <w:r>
        <w:rPr>
          <w:lang w:val="en-CA"/>
        </w:rPr>
        <w:t>OK.</w:t>
      </w:r>
    </w:p>
  </w:comment>
  <w:comment w:id="1066" w:author="Derek Tittensor" w:date="2022-03-23T22:42:00Z" w:initials="DT">
    <w:p w14:paraId="55380EB6" w14:textId="77777777" w:rsidR="00BA1614" w:rsidRDefault="00BA1614" w:rsidP="00354F89">
      <w:pPr>
        <w:pStyle w:val="CommentText"/>
      </w:pPr>
      <w:r>
        <w:rPr>
          <w:rStyle w:val="CommentReference"/>
        </w:rPr>
        <w:annotationRef/>
      </w:r>
      <w:r>
        <w:rPr>
          <w:lang w:val="en-CA"/>
        </w:rPr>
        <w:t>But is it possible to say e.g. XX% were within a pH of 8.0-8.2, for example, to make it comparable to the range used later?</w:t>
      </w:r>
    </w:p>
  </w:comment>
  <w:comment w:id="1144" w:author="Derek Tittensor" w:date="2022-03-23T22:43:00Z" w:initials="DT">
    <w:p w14:paraId="2A7BB6F5" w14:textId="77777777" w:rsidR="00BA1614" w:rsidRDefault="00BA1614" w:rsidP="00F575AB">
      <w:pPr>
        <w:pStyle w:val="CommentText"/>
      </w:pPr>
      <w:r>
        <w:rPr>
          <w:rStyle w:val="CommentReference"/>
        </w:rPr>
        <w:annotationRef/>
      </w:r>
      <w:r>
        <w:rPr>
          <w:lang w:val="en-CA"/>
        </w:rPr>
        <w:t>Again a very strong figure. Combine with the previous, and ideally also have a 4 panel plot: present day, RCP2.6, RCP7, RCP8.5. Same for SST. That would be great.</w:t>
      </w:r>
    </w:p>
  </w:comment>
  <w:comment w:id="1172" w:author="Derek Tittensor" w:date="2022-03-23T22:45:00Z" w:initials="DT">
    <w:p w14:paraId="53892249" w14:textId="77777777" w:rsidR="00BA1614" w:rsidRDefault="00BA1614" w:rsidP="007410D0">
      <w:pPr>
        <w:pStyle w:val="CommentText"/>
      </w:pPr>
      <w:r>
        <w:rPr>
          <w:rStyle w:val="CommentReference"/>
        </w:rPr>
        <w:annotationRef/>
      </w:r>
      <w:r>
        <w:rPr>
          <w:lang w:val="en-CA"/>
        </w:rPr>
        <w:t>Move to supplementary material, and /or show present day and remaining in future in green, and present day but in unsuitable habitat in the future in red.</w:t>
      </w:r>
    </w:p>
  </w:comment>
  <w:comment w:id="1197" w:author="Derek Tittensor" w:date="2022-03-23T22:47:00Z" w:initials="DT">
    <w:p w14:paraId="0B5B1DBD" w14:textId="77777777" w:rsidR="00856351" w:rsidRDefault="00856351" w:rsidP="00135BB2">
      <w:pPr>
        <w:pStyle w:val="CommentText"/>
      </w:pPr>
      <w:r>
        <w:rPr>
          <w:rStyle w:val="CommentReference"/>
        </w:rPr>
        <w:annotationRef/>
      </w:r>
      <w:r>
        <w:rPr>
          <w:lang w:val="en-CA"/>
        </w:rPr>
        <w:t>Hold on - above you say this is the total area of reefs. What is the total area of reefs within MPAs? You need to indicate this next.</w:t>
      </w:r>
    </w:p>
  </w:comment>
  <w:comment w:id="1213" w:author="Derek Tittensor" w:date="2022-03-23T22:47:00Z" w:initials="DT">
    <w:p w14:paraId="0613E8A0" w14:textId="77777777" w:rsidR="00856351" w:rsidRDefault="00856351" w:rsidP="00F756BA">
      <w:pPr>
        <w:pStyle w:val="CommentText"/>
      </w:pPr>
      <w:r>
        <w:rPr>
          <w:rStyle w:val="CommentReference"/>
        </w:rPr>
        <w:annotationRef/>
      </w:r>
      <w:r>
        <w:rPr>
          <w:lang w:val="en-CA"/>
        </w:rPr>
        <w:t>Round to 3 significant figures as I have done above.</w:t>
      </w:r>
    </w:p>
  </w:comment>
  <w:comment w:id="1216" w:author="Derek Tittensor" w:date="2022-03-23T22:48:00Z" w:initials="DT">
    <w:p w14:paraId="5E5A6C2E" w14:textId="77777777" w:rsidR="00856351" w:rsidRDefault="00856351" w:rsidP="00BC7A82">
      <w:pPr>
        <w:pStyle w:val="CommentText"/>
      </w:pPr>
      <w:r>
        <w:rPr>
          <w:rStyle w:val="CommentReference"/>
        </w:rPr>
        <w:annotationRef/>
      </w:r>
      <w:r>
        <w:rPr>
          <w:lang w:val="en-CA"/>
        </w:rPr>
        <w:t>Same</w:t>
      </w:r>
    </w:p>
  </w:comment>
  <w:comment w:id="1243" w:author="Derek Tittensor" w:date="2022-03-23T22:53:00Z" w:initials="DT">
    <w:p w14:paraId="6D54BE6E" w14:textId="77777777" w:rsidR="00731608" w:rsidRDefault="00731608" w:rsidP="007A3267">
      <w:pPr>
        <w:pStyle w:val="CommentText"/>
      </w:pPr>
      <w:r>
        <w:rPr>
          <w:rStyle w:val="CommentReference"/>
        </w:rPr>
        <w:annotationRef/>
      </w:r>
      <w:r>
        <w:rPr>
          <w:lang w:val="en-CA"/>
        </w:rPr>
        <w:t>I don't understand this. This is for category  IV, correct? A decrease of 74000 km^2 surely represents more than a 20% proportional decrease?</w:t>
      </w:r>
    </w:p>
  </w:comment>
  <w:comment w:id="1251" w:author="Derek Tittensor" w:date="2022-03-23T22:54:00Z" w:initials="DT">
    <w:p w14:paraId="7FE8B281" w14:textId="77777777" w:rsidR="00731608" w:rsidRDefault="00731608" w:rsidP="00DB77BF">
      <w:pPr>
        <w:pStyle w:val="CommentText"/>
      </w:pPr>
      <w:r>
        <w:rPr>
          <w:rStyle w:val="CommentReference"/>
        </w:rPr>
        <w:annotationRef/>
      </w:r>
      <w:r>
        <w:rPr>
          <w:lang w:val="en-CA"/>
        </w:rPr>
        <w:t>The same as in 2000-2010 or the same as each other? Not clear,</w:t>
      </w:r>
    </w:p>
  </w:comment>
  <w:comment w:id="1256" w:author="Derek Tittensor" w:date="2022-03-23T22:55:00Z" w:initials="DT">
    <w:p w14:paraId="78366936" w14:textId="77777777" w:rsidR="00731608" w:rsidRDefault="00731608" w:rsidP="00B22F36">
      <w:pPr>
        <w:pStyle w:val="CommentText"/>
      </w:pPr>
      <w:r>
        <w:rPr>
          <w:rStyle w:val="CommentReference"/>
        </w:rPr>
        <w:annotationRef/>
      </w:r>
      <w:r>
        <w:rPr>
          <w:lang w:val="en-CA"/>
        </w:rPr>
        <w:t>Combine with Fig. 10. Ideally, have 1 panel, but colour bars colour-coded by whether the habitat remains suitable.</w:t>
      </w:r>
    </w:p>
  </w:comment>
  <w:comment w:id="1263" w:author="Emma Bradshaw" w:date="2022-03-11T14:06:00Z" w:initials="EB">
    <w:p w14:paraId="443FFE87" w14:textId="5A6F21C5" w:rsidR="00D81BC6" w:rsidRDefault="00D81BC6" w:rsidP="002B1691">
      <w:r>
        <w:rPr>
          <w:rStyle w:val="CommentReference"/>
        </w:rPr>
        <w:annotationRef/>
      </w:r>
      <w:r>
        <w:rPr>
          <w:rFonts w:asciiTheme="minorHAnsi" w:eastAsiaTheme="minorHAnsi" w:hAnsiTheme="minorHAnsi" w:cstheme="minorBidi"/>
          <w:sz w:val="20"/>
          <w:szCs w:val="20"/>
          <w:lang w:val="fr-CA"/>
        </w:rPr>
        <w:t xml:space="preserve">I put the results I have found thus far in this section so that it is all in one section but this can be moved elsewhere afterwards. </w:t>
      </w:r>
    </w:p>
  </w:comment>
  <w:comment w:id="1264" w:author="Derek Tittensor" w:date="2022-03-23T22:56:00Z" w:initials="DT">
    <w:p w14:paraId="621A82CD" w14:textId="77777777" w:rsidR="00731608" w:rsidRDefault="00731608" w:rsidP="00675731">
      <w:pPr>
        <w:pStyle w:val="CommentText"/>
      </w:pPr>
      <w:r>
        <w:rPr>
          <w:rStyle w:val="CommentReference"/>
        </w:rPr>
        <w:annotationRef/>
      </w:r>
      <w:r>
        <w:rPr>
          <w:lang w:val="en-CA"/>
        </w:rPr>
        <w:t>Good idea. I think it makes sense; might be worth moving to the supplment as a check of robustness if it is very, very similar. Can you put the results (percentages by ESM and scenario) into a table so that we can compare them easily?</w:t>
      </w:r>
    </w:p>
  </w:comment>
  <w:comment w:id="1280" w:author="Derek Tittensor" w:date="2022-03-23T22:56:00Z" w:initials="DT">
    <w:p w14:paraId="770BF7AA" w14:textId="77777777" w:rsidR="009D7DA4" w:rsidRDefault="009D7DA4" w:rsidP="00832D12">
      <w:pPr>
        <w:pStyle w:val="CommentText"/>
      </w:pPr>
      <w:r>
        <w:rPr>
          <w:rStyle w:val="CommentReference"/>
        </w:rPr>
        <w:annotationRef/>
      </w:r>
      <w:r>
        <w:rPr>
          <w:lang w:val="en-CA"/>
        </w:rPr>
        <w:t>Need to be more precise; increase? Decrease?</w:t>
      </w:r>
    </w:p>
  </w:comment>
  <w:comment w:id="1296" w:author="Derek Tittensor" w:date="2022-03-23T22:57:00Z" w:initials="DT">
    <w:p w14:paraId="4A26AE12" w14:textId="77777777" w:rsidR="009D7DA4" w:rsidRDefault="009D7DA4" w:rsidP="001559F0">
      <w:pPr>
        <w:pStyle w:val="CommentText"/>
      </w:pPr>
      <w:r>
        <w:rPr>
          <w:rStyle w:val="CommentReference"/>
        </w:rPr>
        <w:annotationRef/>
      </w:r>
      <w:r>
        <w:rPr>
          <w:lang w:val="en-CA"/>
        </w:rPr>
        <w:t>Not sure what you mean here. Both were 0%</w:t>
      </w:r>
    </w:p>
  </w:comment>
  <w:comment w:id="1307" w:author="Derek Tittensor" w:date="2022-03-23T22:57:00Z" w:initials="DT">
    <w:p w14:paraId="445775C0" w14:textId="77777777" w:rsidR="009D7DA4" w:rsidRDefault="009D7DA4">
      <w:pPr>
        <w:pStyle w:val="CommentText"/>
      </w:pPr>
      <w:r>
        <w:rPr>
          <w:rStyle w:val="CommentReference"/>
        </w:rPr>
        <w:annotationRef/>
      </w:r>
      <w:r>
        <w:rPr>
          <w:lang w:val="en-CA"/>
        </w:rPr>
        <w:t>Again, try to be more precise.</w:t>
      </w:r>
    </w:p>
    <w:p w14:paraId="6A4D2D06" w14:textId="77777777" w:rsidR="009D7DA4" w:rsidRDefault="009D7DA4">
      <w:pPr>
        <w:pStyle w:val="CommentText"/>
      </w:pPr>
    </w:p>
    <w:p w14:paraId="2DC53D10" w14:textId="77777777" w:rsidR="009D7DA4" w:rsidRDefault="009D7DA4" w:rsidP="00131963">
      <w:pPr>
        <w:pStyle w:val="CommentText"/>
      </w:pPr>
      <w:r>
        <w:rPr>
          <w:lang w:val="en-CA"/>
        </w:rPr>
        <w:t>Interesting. The models are much more different on pH than on temperature, correct?</w:t>
      </w:r>
    </w:p>
  </w:comment>
  <w:comment w:id="1309" w:author="Derek Tittensor" w:date="2022-03-23T22:58:00Z" w:initials="DT">
    <w:p w14:paraId="688EF842" w14:textId="77777777" w:rsidR="009D7DA4" w:rsidRDefault="009D7DA4" w:rsidP="006D3A4B">
      <w:pPr>
        <w:pStyle w:val="CommentText"/>
      </w:pPr>
      <w:r>
        <w:rPr>
          <w:rStyle w:val="CommentReference"/>
        </w:rPr>
        <w:annotationRef/>
      </w:r>
      <w:r>
        <w:rPr>
          <w:lang w:val="en-CA"/>
        </w:rPr>
        <w:t>I don't understand this.</w:t>
      </w:r>
    </w:p>
  </w:comment>
  <w:comment w:id="1321" w:author="Derek Tittensor" w:date="2022-03-23T22:58:00Z" w:initials="DT">
    <w:p w14:paraId="4217DFE3" w14:textId="77777777" w:rsidR="009D7DA4" w:rsidRDefault="009D7DA4" w:rsidP="00296217">
      <w:pPr>
        <w:pStyle w:val="CommentText"/>
      </w:pPr>
      <w:r>
        <w:rPr>
          <w:rStyle w:val="CommentReference"/>
        </w:rPr>
        <w:annotationRef/>
      </w:r>
      <w:r>
        <w:rPr>
          <w:lang w:val="en-CA"/>
        </w:rPr>
        <w:t>What do you mean?</w:t>
      </w:r>
    </w:p>
  </w:comment>
  <w:comment w:id="1329" w:author="Derek Tittensor" w:date="2022-03-23T22:59:00Z" w:initials="DT">
    <w:p w14:paraId="05C17C78" w14:textId="77777777" w:rsidR="009D7DA4" w:rsidRDefault="009D7DA4" w:rsidP="00641388">
      <w:pPr>
        <w:pStyle w:val="CommentText"/>
      </w:pPr>
      <w:r>
        <w:rPr>
          <w:rStyle w:val="CommentReference"/>
        </w:rPr>
        <w:annotationRef/>
      </w:r>
      <w:r>
        <w:rPr>
          <w:lang w:val="en-CA"/>
        </w:rPr>
        <w:t>Depends on the scenario, so you need to add nuance here.</w:t>
      </w:r>
    </w:p>
  </w:comment>
  <w:comment w:id="1336" w:author="Derek Tittensor" w:date="2022-03-23T22:59:00Z" w:initials="DT">
    <w:p w14:paraId="49E0225A" w14:textId="77777777" w:rsidR="009D7DA4" w:rsidRDefault="009D7DA4" w:rsidP="00954711">
      <w:pPr>
        <w:pStyle w:val="CommentText"/>
      </w:pPr>
      <w:r>
        <w:rPr>
          <w:rStyle w:val="CommentReference"/>
        </w:rPr>
        <w:annotationRef/>
      </w:r>
      <w:r>
        <w:rPr>
          <w:lang w:val="en-CA"/>
        </w:rPr>
        <w:t>This moreso belongs in the results.</w:t>
      </w:r>
    </w:p>
  </w:comment>
  <w:comment w:id="1377" w:author="Derek Tittensor" w:date="2022-03-23T23:06:00Z" w:initials="DT">
    <w:p w14:paraId="7968295F" w14:textId="77777777" w:rsidR="00DB2F32" w:rsidRDefault="00DB2F32" w:rsidP="00B64B8B">
      <w:pPr>
        <w:pStyle w:val="CommentText"/>
      </w:pPr>
      <w:r>
        <w:rPr>
          <w:rStyle w:val="CommentReference"/>
        </w:rPr>
        <w:annotationRef/>
      </w:r>
      <w:r>
        <w:rPr>
          <w:lang w:val="en-CA"/>
        </w:rPr>
        <w:t>I think we should look into this more. We need to map the areas where reefs are beyond this threshold, and see (a) when those data were collected, and (b) whether we can find any evidence of the state of those reefs are present. My suspicion is that they may no longer be existing, or have already started to decline. Will be very strong support for what we do if so.</w:t>
      </w:r>
    </w:p>
  </w:comment>
  <w:comment w:id="1378" w:author="Derek Tittensor" w:date="2022-03-23T23:06:00Z" w:initials="DT">
    <w:p w14:paraId="364F9C2D" w14:textId="77777777" w:rsidR="00DB2F32" w:rsidRDefault="00DB2F32" w:rsidP="00CC213D">
      <w:pPr>
        <w:pStyle w:val="CommentText"/>
      </w:pPr>
      <w:r>
        <w:rPr>
          <w:rStyle w:val="CommentReference"/>
        </w:rPr>
        <w:annotationRef/>
      </w:r>
      <w:r>
        <w:rPr>
          <w:lang w:val="en-CA"/>
        </w:rPr>
        <w:t>NB: I don't have the wording quite right yet, but we can refine.</w:t>
      </w:r>
    </w:p>
  </w:comment>
  <w:comment w:id="1386" w:author="Emma Bradshaw" w:date="2021-03-30T16:45:00Z" w:initials="EB">
    <w:p w14:paraId="1C53AFC8" w14:textId="27272D1C" w:rsidR="00B37A8A" w:rsidRPr="003C492C" w:rsidRDefault="00B37A8A" w:rsidP="00F712BE">
      <w:pPr>
        <w:pStyle w:val="CommentText"/>
        <w:rPr>
          <w:lang w:val="en-CA"/>
        </w:rPr>
      </w:pPr>
      <w:r>
        <w:rPr>
          <w:rStyle w:val="CommentReference"/>
        </w:rPr>
        <w:annotationRef/>
      </w:r>
      <w:r w:rsidRPr="003C492C">
        <w:rPr>
          <w:rStyle w:val="CommentReference"/>
          <w:lang w:val="en-CA"/>
        </w:rPr>
        <w:t xml:space="preserve">Is this better? Its the classification that I assigned them </w:t>
      </w:r>
      <w:r>
        <w:rPr>
          <w:rStyle w:val="CommentReference"/>
          <w:lang w:val="en-CA"/>
        </w:rPr>
        <w:t xml:space="preserve">in order to distinguish them from other, non concerning reefs. </w:t>
      </w:r>
    </w:p>
  </w:comment>
  <w:comment w:id="1385" w:author="Derek Tittensor" w:date="2022-03-23T23:08:00Z" w:initials="DT">
    <w:p w14:paraId="0C81B0E2" w14:textId="77777777" w:rsidR="00072757" w:rsidRDefault="00072757" w:rsidP="000C514A">
      <w:pPr>
        <w:pStyle w:val="CommentText"/>
      </w:pPr>
      <w:r>
        <w:rPr>
          <w:rStyle w:val="CommentReference"/>
        </w:rPr>
        <w:annotationRef/>
      </w:r>
      <w:r>
        <w:rPr>
          <w:lang w:val="en-CA"/>
        </w:rPr>
        <w:t>Still not keen on this terminology. Would replace with something along the lines of likely to be living in unsuitable environmental conditions.</w:t>
      </w:r>
    </w:p>
  </w:comment>
  <w:comment w:id="1432" w:author="Derek Tittensor" w:date="2022-03-23T23:10:00Z" w:initials="DT">
    <w:p w14:paraId="7ADCDB01" w14:textId="77777777" w:rsidR="00072757" w:rsidRDefault="00072757" w:rsidP="00AD72CA">
      <w:pPr>
        <w:pStyle w:val="CommentText"/>
      </w:pPr>
      <w:r>
        <w:rPr>
          <w:rStyle w:val="CommentReference"/>
        </w:rPr>
        <w:annotationRef/>
      </w:r>
      <w:r>
        <w:rPr>
          <w:lang w:val="en-CA"/>
        </w:rPr>
        <w:t>Persist? I am not quite sure what you are trying to say here.</w:t>
      </w:r>
    </w:p>
  </w:comment>
  <w:comment w:id="1440" w:author="Derek Tittensor" w:date="2022-03-23T23:10:00Z" w:initials="DT">
    <w:p w14:paraId="00426627" w14:textId="77777777" w:rsidR="00072757" w:rsidRDefault="00072757" w:rsidP="00B47302">
      <w:pPr>
        <w:pStyle w:val="CommentText"/>
      </w:pPr>
      <w:r>
        <w:rPr>
          <w:rStyle w:val="CommentReference"/>
        </w:rPr>
        <w:annotationRef/>
      </w:r>
      <w:r>
        <w:rPr>
          <w:lang w:val="en-CA"/>
        </w:rPr>
        <w:t>One end of…?</w:t>
      </w:r>
    </w:p>
  </w:comment>
  <w:comment w:id="1447" w:author="Derek Tittensor" w:date="2022-03-23T23:11:00Z" w:initials="DT">
    <w:p w14:paraId="038A39E5" w14:textId="77777777" w:rsidR="00072757" w:rsidRDefault="00072757" w:rsidP="00053F9A">
      <w:pPr>
        <w:pStyle w:val="CommentText"/>
      </w:pPr>
      <w:r>
        <w:rPr>
          <w:rStyle w:val="CommentReference"/>
        </w:rPr>
        <w:annotationRef/>
      </w:r>
      <w:r>
        <w:rPr>
          <w:lang w:val="en-CA"/>
        </w:rPr>
        <w:t>Again, I wonder if it should be e.g. 8-8.2</w:t>
      </w:r>
    </w:p>
  </w:comment>
  <w:comment w:id="1459" w:author="Derek Tittensor" w:date="2022-03-23T23:12:00Z" w:initials="DT">
    <w:p w14:paraId="3A502B0D" w14:textId="77777777" w:rsidR="001E1864" w:rsidRDefault="001E1864" w:rsidP="003F540B">
      <w:pPr>
        <w:pStyle w:val="CommentText"/>
      </w:pPr>
      <w:r>
        <w:rPr>
          <w:rStyle w:val="CommentReference"/>
        </w:rPr>
        <w:annotationRef/>
      </w:r>
      <w:r>
        <w:rPr>
          <w:lang w:val="en-CA"/>
        </w:rPr>
        <w:t>Hmmm. This doesn't sound like a hard threshold then. Need to discuss.</w:t>
      </w:r>
    </w:p>
  </w:comment>
  <w:comment w:id="1530" w:author="Derek Tittensor" w:date="2022-03-23T23:18:00Z" w:initials="DT">
    <w:p w14:paraId="2D9BB311" w14:textId="77777777" w:rsidR="00C9133B" w:rsidRDefault="00C9133B" w:rsidP="00186901">
      <w:pPr>
        <w:pStyle w:val="CommentText"/>
      </w:pPr>
      <w:r>
        <w:rPr>
          <w:rStyle w:val="CommentReference"/>
        </w:rPr>
        <w:annotationRef/>
      </w:r>
      <w:r>
        <w:rPr>
          <w:lang w:val="en-CA"/>
        </w:rPr>
        <w:t>I don't follow this - can you reword?</w:t>
      </w:r>
    </w:p>
  </w:comment>
  <w:comment w:id="1533" w:author="Derek Tittensor" w:date="2022-03-23T23:19:00Z" w:initials="DT">
    <w:p w14:paraId="3741E7E6" w14:textId="77777777" w:rsidR="00C9133B" w:rsidRDefault="00C9133B" w:rsidP="00B87012">
      <w:pPr>
        <w:pStyle w:val="CommentText"/>
      </w:pPr>
      <w:r>
        <w:rPr>
          <w:rStyle w:val="CommentReference"/>
        </w:rPr>
        <w:annotationRef/>
      </w:r>
      <w:r>
        <w:rPr>
          <w:lang w:val="en-CA"/>
        </w:rPr>
        <w:t>This also doesn't flow smoothly and jumps around a little.</w:t>
      </w:r>
    </w:p>
  </w:comment>
  <w:comment w:id="1563" w:author="Derek Tittensor" w:date="2022-03-23T23:21:00Z" w:initials="DT">
    <w:p w14:paraId="7F055845" w14:textId="77777777" w:rsidR="00C9133B" w:rsidRDefault="00C9133B" w:rsidP="00853485">
      <w:pPr>
        <w:pStyle w:val="CommentText"/>
      </w:pPr>
      <w:r>
        <w:rPr>
          <w:rStyle w:val="CommentReference"/>
        </w:rPr>
        <w:annotationRef/>
      </w:r>
      <w:r>
        <w:rPr>
          <w:lang w:val="en-CA"/>
        </w:rPr>
        <w:t>I don't quite understand this. Can you explain the Dudley paper to me?</w:t>
      </w:r>
    </w:p>
  </w:comment>
  <w:comment w:id="1568" w:author="Derek Tittensor" w:date="2022-03-23T23:22:00Z" w:initials="DT">
    <w:p w14:paraId="3721E9D8" w14:textId="77777777" w:rsidR="00C9133B" w:rsidRDefault="00C9133B" w:rsidP="00E857C0">
      <w:pPr>
        <w:pStyle w:val="CommentText"/>
      </w:pPr>
      <w:r>
        <w:rPr>
          <w:rStyle w:val="CommentReference"/>
        </w:rPr>
        <w:annotationRef/>
      </w:r>
      <w:r>
        <w:rPr>
          <w:lang w:val="en-CA"/>
        </w:rPr>
        <w:t>Isn't the major threat that the habitat will no longer be suitable?</w:t>
      </w:r>
    </w:p>
  </w:comment>
  <w:comment w:id="1628" w:author="Derek Tittensor" w:date="2022-03-23T23:33:00Z" w:initials="DT">
    <w:p w14:paraId="091CDA22" w14:textId="77777777" w:rsidR="002A0FD3" w:rsidRDefault="002A0FD3" w:rsidP="008C6283">
      <w:pPr>
        <w:pStyle w:val="CommentText"/>
      </w:pPr>
      <w:r>
        <w:rPr>
          <w:rStyle w:val="CommentReference"/>
        </w:rPr>
        <w:annotationRef/>
      </w:r>
      <w:r>
        <w:rPr>
          <w:lang w:val="en-CA"/>
        </w:rPr>
        <w:t>Can you look into levels of light intensity / hrs of sunlight per day that corals need?</w:t>
      </w:r>
    </w:p>
  </w:comment>
  <w:comment w:id="1655" w:author="Derek Tittensor" w:date="2022-03-23T23:34:00Z" w:initials="DT">
    <w:p w14:paraId="13109AEE" w14:textId="77777777" w:rsidR="00D82CDB" w:rsidRDefault="00D82CDB" w:rsidP="0085186E">
      <w:pPr>
        <w:pStyle w:val="CommentText"/>
      </w:pPr>
      <w:r>
        <w:rPr>
          <w:rStyle w:val="CommentReference"/>
        </w:rPr>
        <w:annotationRef/>
      </w:r>
      <w:r>
        <w:rPr>
          <w:lang w:val="en-CA"/>
        </w:rPr>
        <w:t>How high?</w:t>
      </w:r>
    </w:p>
  </w:comment>
  <w:comment w:id="1672" w:author="Derek Tittensor" w:date="2022-03-23T23:35:00Z" w:initials="DT">
    <w:p w14:paraId="63BC6ACE" w14:textId="77777777" w:rsidR="00D82CDB" w:rsidRDefault="00D82CDB" w:rsidP="005C1E82">
      <w:pPr>
        <w:pStyle w:val="CommentText"/>
      </w:pPr>
      <w:r>
        <w:rPr>
          <w:rStyle w:val="CommentReference"/>
        </w:rPr>
        <w:annotationRef/>
      </w:r>
      <w:r>
        <w:rPr>
          <w:lang w:val="en-CA"/>
        </w:rPr>
        <w:t>What does this mean?</w:t>
      </w:r>
    </w:p>
  </w:comment>
  <w:comment w:id="1673" w:author="Derek Tittensor" w:date="2022-03-23T23:36:00Z" w:initials="DT">
    <w:p w14:paraId="3A1A9437" w14:textId="77777777" w:rsidR="00D82CDB" w:rsidRDefault="00D82CDB" w:rsidP="00AD401B">
      <w:pPr>
        <w:pStyle w:val="CommentText"/>
      </w:pPr>
      <w:r>
        <w:rPr>
          <w:rStyle w:val="CommentReference"/>
        </w:rPr>
        <w:annotationRef/>
      </w:r>
      <w:r>
        <w:rPr>
          <w:lang w:val="en-CA"/>
        </w:rPr>
        <w:t>What does this mean precisely?</w:t>
      </w:r>
    </w:p>
  </w:comment>
  <w:comment w:id="1674" w:author="Derek Tittensor" w:date="2022-03-23T23:35:00Z" w:initials="DT">
    <w:p w14:paraId="7732439A" w14:textId="28B4CFC2" w:rsidR="00D82CDB" w:rsidRDefault="00D82CDB" w:rsidP="005421E7">
      <w:pPr>
        <w:pStyle w:val="CommentText"/>
      </w:pPr>
      <w:r>
        <w:rPr>
          <w:rStyle w:val="CommentReference"/>
        </w:rPr>
        <w:annotationRef/>
      </w:r>
      <w:r>
        <w:rPr>
          <w:lang w:val="en-CA"/>
        </w:rPr>
        <w:t>This paragraph is good in general. I like it.</w:t>
      </w:r>
    </w:p>
  </w:comment>
  <w:comment w:id="1676" w:author="Derek Tittensor" w:date="2022-03-23T23:37:00Z" w:initials="DT">
    <w:p w14:paraId="0D7B1BFE" w14:textId="77777777" w:rsidR="00D82CDB" w:rsidRDefault="00D82CDB" w:rsidP="005215C5">
      <w:pPr>
        <w:pStyle w:val="CommentText"/>
      </w:pPr>
      <w:r>
        <w:rPr>
          <w:rStyle w:val="CommentReference"/>
        </w:rPr>
        <w:annotationRef/>
      </w:r>
      <w:r>
        <w:rPr>
          <w:lang w:val="en-CA"/>
        </w:rPr>
        <w:t xml:space="preserve">This is good but… is there any evidence that what we are doing is reasonable? How about lab experiments - how successful are they? Does adaptation actually work? </w:t>
      </w:r>
    </w:p>
  </w:comment>
  <w:comment w:id="1740" w:author="Emma Bradshaw" w:date="2022-03-02T14:26:00Z" w:initials="EB">
    <w:p w14:paraId="37469211" w14:textId="46ED9AB1" w:rsidR="002634AE" w:rsidRPr="002634AE" w:rsidRDefault="002634AE">
      <w:pPr>
        <w:pStyle w:val="CommentText"/>
        <w:rPr>
          <w:lang w:val="en-CA"/>
        </w:rPr>
      </w:pPr>
      <w:r>
        <w:rPr>
          <w:rStyle w:val="CommentReference"/>
        </w:rPr>
        <w:annotationRef/>
      </w:r>
      <w:r w:rsidR="0028556D" w:rsidRPr="002634AE">
        <w:rPr>
          <w:noProof/>
          <w:lang w:val="en-CA"/>
        </w:rPr>
        <w:t>This can probaly be deleted once the complete an</w:t>
      </w:r>
      <w:r w:rsidR="0028556D">
        <w:rPr>
          <w:noProof/>
          <w:lang w:val="en-CA"/>
        </w:rPr>
        <w:t xml:space="preserve">alysis is re-run. </w:t>
      </w:r>
    </w:p>
  </w:comment>
  <w:comment w:id="1752" w:author="Emma Bradshaw" w:date="2022-03-09T13:40:00Z" w:initials="EB">
    <w:p w14:paraId="099C3486" w14:textId="77777777" w:rsidR="00745AD7" w:rsidRDefault="00745AD7" w:rsidP="00F63794">
      <w:r>
        <w:rPr>
          <w:rStyle w:val="CommentReference"/>
        </w:rPr>
        <w:annotationRef/>
      </w:r>
      <w:r>
        <w:rPr>
          <w:rFonts w:asciiTheme="minorHAnsi" w:eastAsiaTheme="minorHAnsi" w:hAnsiTheme="minorHAnsi" w:cstheme="minorBidi"/>
          <w:sz w:val="20"/>
          <w:szCs w:val="20"/>
          <w:lang w:val="fr-CA"/>
        </w:rPr>
        <w:t xml:space="preserve">These % may have changed if the number of points has changed. </w:t>
      </w:r>
    </w:p>
  </w:comment>
  <w:comment w:id="1760" w:author="Derek Tittensor" w:date="2022-03-23T23:40:00Z" w:initials="DT">
    <w:p w14:paraId="08024FA7" w14:textId="77777777" w:rsidR="002D42AF" w:rsidRDefault="002D42AF" w:rsidP="00AA0C46">
      <w:pPr>
        <w:pStyle w:val="CommentText"/>
      </w:pPr>
      <w:r>
        <w:rPr>
          <w:rStyle w:val="CommentReference"/>
        </w:rPr>
        <w:annotationRef/>
      </w:r>
      <w:r>
        <w:rPr>
          <w:lang w:val="en-CA"/>
        </w:rPr>
        <w:t>Really? This high? This is something we should discuss.</w:t>
      </w:r>
    </w:p>
  </w:comment>
  <w:comment w:id="1761" w:author="Derek Tittensor" w:date="2022-03-23T23:40:00Z" w:initials="DT">
    <w:p w14:paraId="64705EE2" w14:textId="77777777" w:rsidR="002D42AF" w:rsidRDefault="002D42AF" w:rsidP="00262246">
      <w:pPr>
        <w:pStyle w:val="CommentText"/>
      </w:pPr>
      <w:r>
        <w:rPr>
          <w:rStyle w:val="CommentReference"/>
        </w:rPr>
        <w:annotationRef/>
      </w:r>
      <w:r>
        <w:rPr>
          <w:lang w:val="en-CA"/>
        </w:rPr>
        <w:t>IT's important.</w:t>
      </w:r>
    </w:p>
  </w:comment>
  <w:comment w:id="1782" w:author="Derek Tittensor" w:date="2022-03-23T23:41:00Z" w:initials="DT">
    <w:p w14:paraId="4007D64E" w14:textId="77777777" w:rsidR="002D42AF" w:rsidRDefault="002D42AF" w:rsidP="00606D51">
      <w:pPr>
        <w:pStyle w:val="CommentText"/>
      </w:pPr>
      <w:r>
        <w:rPr>
          <w:rStyle w:val="CommentReference"/>
        </w:rPr>
        <w:annotationRef/>
      </w:r>
      <w:r>
        <w:rPr>
          <w:lang w:val="en-CA"/>
        </w:rPr>
        <w:t>Does this still remain the same after evaluating the alternative reef data sources? Try to tighten this text up a little bit; it seems a little long.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0F5590" w15:done="0"/>
  <w15:commentEx w15:paraId="24427471" w15:done="0"/>
  <w15:commentEx w15:paraId="2164FB86" w15:done="0"/>
  <w15:commentEx w15:paraId="274D6BA5" w15:done="0"/>
  <w15:commentEx w15:paraId="53D5C121" w15:paraIdParent="274D6BA5" w15:done="0"/>
  <w15:commentEx w15:paraId="18726DC2" w15:done="0"/>
  <w15:commentEx w15:paraId="04A1A569" w15:done="0"/>
  <w15:commentEx w15:paraId="6E1E3AE3" w15:done="0"/>
  <w15:commentEx w15:paraId="6E532FF5" w15:done="0"/>
  <w15:commentEx w15:paraId="7AE250F5" w15:done="1"/>
  <w15:commentEx w15:paraId="4218D7F8" w15:done="0"/>
  <w15:commentEx w15:paraId="7046EECD" w15:paraIdParent="4218D7F8" w15:done="0"/>
  <w15:commentEx w15:paraId="4E90012E" w15:done="1"/>
  <w15:commentEx w15:paraId="058A303C" w15:done="0"/>
  <w15:commentEx w15:paraId="5BA4719F" w15:done="0"/>
  <w15:commentEx w15:paraId="21691E34" w15:done="0"/>
  <w15:commentEx w15:paraId="3DEAB680" w15:paraIdParent="21691E34" w15:done="0"/>
  <w15:commentEx w15:paraId="32BD5164" w15:done="0"/>
  <w15:commentEx w15:paraId="23E84125" w15:done="0"/>
  <w15:commentEx w15:paraId="2017FDC9" w15:done="0"/>
  <w15:commentEx w15:paraId="0D7B1E53" w15:done="0"/>
  <w15:commentEx w15:paraId="474703C9" w15:paraIdParent="0D7B1E53" w15:done="0"/>
  <w15:commentEx w15:paraId="0A690140" w15:done="0"/>
  <w15:commentEx w15:paraId="7DD15381" w15:done="0"/>
  <w15:commentEx w15:paraId="3D137FC9" w15:done="0"/>
  <w15:commentEx w15:paraId="687FE158" w15:done="0"/>
  <w15:commentEx w15:paraId="7FEDD21D" w15:done="0"/>
  <w15:commentEx w15:paraId="26C39074" w15:done="0"/>
  <w15:commentEx w15:paraId="71ADAE5C" w15:done="0"/>
  <w15:commentEx w15:paraId="7E2783D7" w15:done="1"/>
  <w15:commentEx w15:paraId="00520F06" w15:done="0"/>
  <w15:commentEx w15:paraId="74EF0312" w15:done="0"/>
  <w15:commentEx w15:paraId="15FF3E4C" w15:done="0"/>
  <w15:commentEx w15:paraId="2E1CAB88" w15:done="0"/>
  <w15:commentEx w15:paraId="0B054183" w15:done="0"/>
  <w15:commentEx w15:paraId="6570A871" w15:done="0"/>
  <w15:commentEx w15:paraId="5CAE6C5B" w15:done="0"/>
  <w15:commentEx w15:paraId="1B8F3A5C" w15:done="0"/>
  <w15:commentEx w15:paraId="0DACED42" w15:done="0"/>
  <w15:commentEx w15:paraId="0B81A728" w15:paraIdParent="0DACED42" w15:done="0"/>
  <w15:commentEx w15:paraId="11B9F802" w15:done="1"/>
  <w15:commentEx w15:paraId="266C1AFA" w15:done="0"/>
  <w15:commentEx w15:paraId="686D88D1" w15:paraIdParent="266C1AFA" w15:done="0"/>
  <w15:commentEx w15:paraId="55380EB6" w15:paraIdParent="266C1AFA" w15:done="0"/>
  <w15:commentEx w15:paraId="2A7BB6F5" w15:done="0"/>
  <w15:commentEx w15:paraId="53892249" w15:done="0"/>
  <w15:commentEx w15:paraId="0B5B1DBD" w15:done="0"/>
  <w15:commentEx w15:paraId="0613E8A0" w15:done="0"/>
  <w15:commentEx w15:paraId="5E5A6C2E" w15:done="0"/>
  <w15:commentEx w15:paraId="6D54BE6E" w15:done="0"/>
  <w15:commentEx w15:paraId="7FE8B281" w15:done="0"/>
  <w15:commentEx w15:paraId="78366936" w15:done="0"/>
  <w15:commentEx w15:paraId="443FFE87" w15:done="0"/>
  <w15:commentEx w15:paraId="621A82CD" w15:paraIdParent="443FFE87" w15:done="0"/>
  <w15:commentEx w15:paraId="770BF7AA" w15:done="0"/>
  <w15:commentEx w15:paraId="4A26AE12" w15:done="0"/>
  <w15:commentEx w15:paraId="2DC53D10" w15:done="0"/>
  <w15:commentEx w15:paraId="688EF842" w15:done="0"/>
  <w15:commentEx w15:paraId="4217DFE3" w15:done="0"/>
  <w15:commentEx w15:paraId="05C17C78" w15:done="0"/>
  <w15:commentEx w15:paraId="49E0225A" w15:done="0"/>
  <w15:commentEx w15:paraId="7968295F" w15:done="0"/>
  <w15:commentEx w15:paraId="364F9C2D" w15:paraIdParent="7968295F" w15:done="0"/>
  <w15:commentEx w15:paraId="1C53AFC8" w15:done="1"/>
  <w15:commentEx w15:paraId="0C81B0E2" w15:done="0"/>
  <w15:commentEx w15:paraId="7ADCDB01" w15:done="0"/>
  <w15:commentEx w15:paraId="00426627" w15:done="0"/>
  <w15:commentEx w15:paraId="038A39E5" w15:done="0"/>
  <w15:commentEx w15:paraId="3A502B0D" w15:done="0"/>
  <w15:commentEx w15:paraId="2D9BB311" w15:done="0"/>
  <w15:commentEx w15:paraId="3741E7E6" w15:done="0"/>
  <w15:commentEx w15:paraId="7F055845" w15:done="0"/>
  <w15:commentEx w15:paraId="3721E9D8" w15:done="0"/>
  <w15:commentEx w15:paraId="091CDA22" w15:done="0"/>
  <w15:commentEx w15:paraId="13109AEE" w15:done="0"/>
  <w15:commentEx w15:paraId="63BC6ACE" w15:done="0"/>
  <w15:commentEx w15:paraId="3A1A9437" w15:done="0"/>
  <w15:commentEx w15:paraId="7732439A" w15:done="0"/>
  <w15:commentEx w15:paraId="0D7B1BFE" w15:done="0"/>
  <w15:commentEx w15:paraId="37469211" w15:done="0"/>
  <w15:commentEx w15:paraId="099C3486" w15:done="0"/>
  <w15:commentEx w15:paraId="08024FA7" w15:done="0"/>
  <w15:commentEx w15:paraId="64705EE2" w15:paraIdParent="08024FA7" w15:done="0"/>
  <w15:commentEx w15:paraId="4007D6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5BDA2" w16cex:dateUtc="2022-03-23T18:39:00Z"/>
  <w16cex:commentExtensible w16cex:durableId="25E5BE6C" w16cex:dateUtc="2022-03-23T18:42:00Z"/>
  <w16cex:commentExtensible w16cex:durableId="25E5C1CC" w16cex:dateUtc="2022-03-23T18:57:00Z"/>
  <w16cex:commentExtensible w16cex:durableId="25D1CED9" w16cex:dateUtc="2022-03-08T16:47:00Z"/>
  <w16cex:commentExtensible w16cex:durableId="25E5C650" w16cex:dateUtc="2022-03-23T19:16:00Z"/>
  <w16cex:commentExtensible w16cex:durableId="25E5C783" w16cex:dateUtc="2022-03-23T19:21:00Z"/>
  <w16cex:commentExtensible w16cex:durableId="25E61A0F" w16cex:dateUtc="2022-03-24T01:13:00Z"/>
  <w16cex:commentExtensible w16cex:durableId="25E5C902" w16cex:dateUtc="2022-03-23T19:27:00Z"/>
  <w16cex:commentExtensible w16cex:durableId="25E617B3" w16cex:dateUtc="2022-03-24T01:03:00Z"/>
  <w16cex:commentExtensible w16cex:durableId="25C75EB5" w16cex:dateUtc="2022-02-28T18:46:00Z"/>
  <w16cex:commentExtensible w16cex:durableId="25D1EBE3" w16cex:dateUtc="2022-03-08T18:51:00Z"/>
  <w16cex:commentExtensible w16cex:durableId="25E61807" w16cex:dateUtc="2022-03-24T01:04:00Z"/>
  <w16cex:commentExtensible w16cex:durableId="25E61A14" w16cex:dateUtc="2022-02-28T18:45:00Z"/>
  <w16cex:commentExtensible w16cex:durableId="25E61A13" w16cex:dateUtc="2022-03-08T18:51:00Z"/>
  <w16cex:commentExtensible w16cex:durableId="25E61D3F" w16cex:dateUtc="2022-03-24T01:27:00Z"/>
  <w16cex:commentExtensible w16cex:durableId="25E61A12" w16cex:dateUtc="2022-03-08T16:48:00Z"/>
  <w16cex:commentExtensible w16cex:durableId="25E61A94" w16cex:dateUtc="2022-03-24T01:15:00Z"/>
  <w16cex:commentExtensible w16cex:durableId="25E61BD5" w16cex:dateUtc="2022-03-24T01:21:00Z"/>
  <w16cex:commentExtensible w16cex:durableId="25E61C5C" w16cex:dateUtc="2022-03-24T01:20:00Z"/>
  <w16cex:commentExtensible w16cex:durableId="25E61C5B" w16cex:dateUtc="2022-03-24T01:19:00Z"/>
  <w16cex:commentExtensible w16cex:durableId="25E5C94A" w16cex:dateUtc="2022-03-23T19:28:00Z"/>
  <w16cex:commentExtensible w16cex:durableId="25E616FA" w16cex:dateUtc="2022-03-24T01:00:00Z"/>
  <w16cex:commentExtensible w16cex:durableId="25E6175C" w16cex:dateUtc="2022-03-24T01:02:00Z"/>
  <w16cex:commentExtensible w16cex:durableId="25E61775" w16cex:dateUtc="2022-03-24T01:02:00Z"/>
  <w16cex:commentExtensible w16cex:durableId="25E61878" w16cex:dateUtc="2022-03-24T01:06:00Z"/>
  <w16cex:commentExtensible w16cex:durableId="25E61B20" w16cex:dateUtc="2022-03-24T01:18:00Z"/>
  <w16cex:commentExtensible w16cex:durableId="25E618C1" w16cex:dateUtc="2022-03-24T01:08:00Z"/>
  <w16cex:commentExtensible w16cex:durableId="25E6191B" w16cex:dateUtc="2022-03-24T01:09:00Z"/>
  <w16cex:commentExtensible w16cex:durableId="25E61988" w16cex:dateUtc="2022-03-24T01:11:00Z"/>
  <w16cex:commentExtensible w16cex:durableId="25C75E93" w16cex:dateUtc="2022-02-28T18:45:00Z"/>
  <w16cex:commentExtensible w16cex:durableId="25D1EBFC" w16cex:dateUtc="2022-03-08T18:51:00Z"/>
  <w16cex:commentExtensible w16cex:durableId="25D1CF12" w16cex:dateUtc="2022-03-08T16:48:00Z"/>
  <w16cex:commentExtensible w16cex:durableId="25E61BA3" w16cex:dateUtc="2022-03-24T01:20:00Z"/>
  <w16cex:commentExtensible w16cex:durableId="25E61B80" w16cex:dateUtc="2022-03-24T01:19:00Z"/>
  <w16cex:commentExtensible w16cex:durableId="25E61DBB" w16cex:dateUtc="2022-03-24T01:29:00Z"/>
  <w16cex:commentExtensible w16cex:durableId="25E61F86" w16cex:dateUtc="2022-03-24T01:36:00Z"/>
  <w16cex:commentExtensible w16cex:durableId="25E61FE2" w16cex:dateUtc="2022-03-24T01:38:00Z"/>
  <w16cex:commentExtensible w16cex:durableId="25E62021" w16cex:dateUtc="2022-03-24T01:39:00Z"/>
  <w16cex:commentExtensible w16cex:durableId="25E62040" w16cex:dateUtc="2022-03-24T01:40:00Z"/>
  <w16cex:commentExtensible w16cex:durableId="25E62050" w16cex:dateUtc="2022-03-24T01:40:00Z"/>
  <w16cex:commentExtensible w16cex:durableId="240D9EC4" w16cex:dateUtc="2021-03-30T15:57:00Z"/>
  <w16cex:commentExtensible w16cex:durableId="240D9EBE" w16cex:dateUtc="2021-03-30T15:57:00Z"/>
  <w16cex:commentExtensible w16cex:durableId="25E62090" w16cex:dateUtc="2022-03-24T01:41:00Z"/>
  <w16cex:commentExtensible w16cex:durableId="25E620CD" w16cex:dateUtc="2022-03-24T01:42:00Z"/>
  <w16cex:commentExtensible w16cex:durableId="25E62112" w16cex:dateUtc="2022-03-24T01:43:00Z"/>
  <w16cex:commentExtensible w16cex:durableId="25E62191" w16cex:dateUtc="2022-03-24T01:45:00Z"/>
  <w16cex:commentExtensible w16cex:durableId="25E621F2" w16cex:dateUtc="2022-03-24T01:47:00Z"/>
  <w16cex:commentExtensible w16cex:durableId="25E6220D" w16cex:dateUtc="2022-03-24T01:47:00Z"/>
  <w16cex:commentExtensible w16cex:durableId="25E6222D" w16cex:dateUtc="2022-03-24T01:48:00Z"/>
  <w16cex:commentExtensible w16cex:durableId="25E62387" w16cex:dateUtc="2022-03-24T01:53:00Z"/>
  <w16cex:commentExtensible w16cex:durableId="25E623B1" w16cex:dateUtc="2022-03-24T01:54:00Z"/>
  <w16cex:commentExtensible w16cex:durableId="25E623E3" w16cex:dateUtc="2022-03-24T01:55:00Z"/>
  <w16cex:commentExtensible w16cex:durableId="25D5D5E1" w16cex:dateUtc="2022-03-11T18:06:00Z"/>
  <w16cex:commentExtensible w16cex:durableId="25E6241C" w16cex:dateUtc="2022-03-24T01:56:00Z"/>
  <w16cex:commentExtensible w16cex:durableId="25E6242E" w16cex:dateUtc="2022-03-24T01:56:00Z"/>
  <w16cex:commentExtensible w16cex:durableId="25E62450" w16cex:dateUtc="2022-03-24T01:57:00Z"/>
  <w16cex:commentExtensible w16cex:durableId="25E62471" w16cex:dateUtc="2022-03-24T01:57:00Z"/>
  <w16cex:commentExtensible w16cex:durableId="25E6248F" w16cex:dateUtc="2022-03-24T01:58:00Z"/>
  <w16cex:commentExtensible w16cex:durableId="25E624A1" w16cex:dateUtc="2022-03-24T01:58:00Z"/>
  <w16cex:commentExtensible w16cex:durableId="25E624CF" w16cex:dateUtc="2022-03-24T01:59:00Z"/>
  <w16cex:commentExtensible w16cex:durableId="25E624E7" w16cex:dateUtc="2022-03-24T01:59:00Z"/>
  <w16cex:commentExtensible w16cex:durableId="25E6265F" w16cex:dateUtc="2022-03-24T02:06:00Z"/>
  <w16cex:commentExtensible w16cex:durableId="25E62673" w16cex:dateUtc="2022-03-24T02:06:00Z"/>
  <w16cex:commentExtensible w16cex:durableId="240DD413" w16cex:dateUtc="2021-03-30T19:45:00Z"/>
  <w16cex:commentExtensible w16cex:durableId="25E626D0" w16cex:dateUtc="2022-03-24T02:08:00Z"/>
  <w16cex:commentExtensible w16cex:durableId="25E62752" w16cex:dateUtc="2022-03-24T02:10:00Z"/>
  <w16cex:commentExtensible w16cex:durableId="25E62766" w16cex:dateUtc="2022-03-24T02:10:00Z"/>
  <w16cex:commentExtensible w16cex:durableId="25E62798" w16cex:dateUtc="2022-03-24T02:11:00Z"/>
  <w16cex:commentExtensible w16cex:durableId="25E627EA" w16cex:dateUtc="2022-03-24T02:12:00Z"/>
  <w16cex:commentExtensible w16cex:durableId="25E6293F" w16cex:dateUtc="2022-03-24T02:18:00Z"/>
  <w16cex:commentExtensible w16cex:durableId="25E62965" w16cex:dateUtc="2022-03-24T02:19:00Z"/>
  <w16cex:commentExtensible w16cex:durableId="25E62A10" w16cex:dateUtc="2022-03-24T02:21:00Z"/>
  <w16cex:commentExtensible w16cex:durableId="25E62A22" w16cex:dateUtc="2022-03-24T02:22:00Z"/>
  <w16cex:commentExtensible w16cex:durableId="25E62CC8" w16cex:dateUtc="2022-03-24T02:33:00Z"/>
  <w16cex:commentExtensible w16cex:durableId="25E62D0D" w16cex:dateUtc="2022-03-24T02:34:00Z"/>
  <w16cex:commentExtensible w16cex:durableId="25E62D48" w16cex:dateUtc="2022-03-24T02:35:00Z"/>
  <w16cex:commentExtensible w16cex:durableId="25E62D65" w16cex:dateUtc="2022-03-24T02:36:00Z"/>
  <w16cex:commentExtensible w16cex:durableId="25E62D54" w16cex:dateUtc="2022-03-24T02:35:00Z"/>
  <w16cex:commentExtensible w16cex:durableId="25E62DD4" w16cex:dateUtc="2022-03-24T02:37:00Z"/>
  <w16cex:commentExtensible w16cex:durableId="25C9FD18" w16cex:dateUtc="2022-03-02T18:26:00Z"/>
  <w16cex:commentExtensible w16cex:durableId="25D32CE6" w16cex:dateUtc="2022-03-09T17:40:00Z"/>
  <w16cex:commentExtensible w16cex:durableId="25E62E59" w16cex:dateUtc="2022-03-24T02:40:00Z"/>
  <w16cex:commentExtensible w16cex:durableId="25E62E81" w16cex:dateUtc="2022-03-24T02:40:00Z"/>
  <w16cex:commentExtensible w16cex:durableId="25E62EBA" w16cex:dateUtc="2022-03-24T0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0F5590" w16cid:durableId="25E5BDA2"/>
  <w16cid:commentId w16cid:paraId="24427471" w16cid:durableId="25E5BE6C"/>
  <w16cid:commentId w16cid:paraId="2164FB86" w16cid:durableId="25E5C1CC"/>
  <w16cid:commentId w16cid:paraId="274D6BA5" w16cid:durableId="25D1CED9"/>
  <w16cid:commentId w16cid:paraId="53D5C121" w16cid:durableId="25E5C650"/>
  <w16cid:commentId w16cid:paraId="18726DC2" w16cid:durableId="25E5C783"/>
  <w16cid:commentId w16cid:paraId="04A1A569" w16cid:durableId="25E61A0F"/>
  <w16cid:commentId w16cid:paraId="6E1E3AE3" w16cid:durableId="25E5C902"/>
  <w16cid:commentId w16cid:paraId="6E532FF5" w16cid:durableId="25E617B3"/>
  <w16cid:commentId w16cid:paraId="7AE250F5" w16cid:durableId="25C75EB5"/>
  <w16cid:commentId w16cid:paraId="4218D7F8" w16cid:durableId="25D1EBE3"/>
  <w16cid:commentId w16cid:paraId="7046EECD" w16cid:durableId="25E61807"/>
  <w16cid:commentId w16cid:paraId="4E90012E" w16cid:durableId="25E61A14"/>
  <w16cid:commentId w16cid:paraId="058A303C" w16cid:durableId="25E61A13"/>
  <w16cid:commentId w16cid:paraId="5BA4719F" w16cid:durableId="25E61D3F"/>
  <w16cid:commentId w16cid:paraId="21691E34" w16cid:durableId="25E61A12"/>
  <w16cid:commentId w16cid:paraId="3DEAB680" w16cid:durableId="25E61A94"/>
  <w16cid:commentId w16cid:paraId="32BD5164" w16cid:durableId="25E61BD5"/>
  <w16cid:commentId w16cid:paraId="23E84125" w16cid:durableId="25E61C5C"/>
  <w16cid:commentId w16cid:paraId="2017FDC9" w16cid:durableId="25E61C5B"/>
  <w16cid:commentId w16cid:paraId="0D7B1E53" w16cid:durableId="25E5C94A"/>
  <w16cid:commentId w16cid:paraId="474703C9" w16cid:durableId="25E616FA"/>
  <w16cid:commentId w16cid:paraId="0A690140" w16cid:durableId="25E6175C"/>
  <w16cid:commentId w16cid:paraId="7DD15381" w16cid:durableId="25E61775"/>
  <w16cid:commentId w16cid:paraId="3D137FC9" w16cid:durableId="25E61878"/>
  <w16cid:commentId w16cid:paraId="687FE158" w16cid:durableId="25E61B20"/>
  <w16cid:commentId w16cid:paraId="7FEDD21D" w16cid:durableId="25E618C1"/>
  <w16cid:commentId w16cid:paraId="26C39074" w16cid:durableId="25E6191B"/>
  <w16cid:commentId w16cid:paraId="71ADAE5C" w16cid:durableId="25E61988"/>
  <w16cid:commentId w16cid:paraId="7E2783D7" w16cid:durableId="25C75E93"/>
  <w16cid:commentId w16cid:paraId="00520F06" w16cid:durableId="25D1EBFC"/>
  <w16cid:commentId w16cid:paraId="74EF0312" w16cid:durableId="25D1CF12"/>
  <w16cid:commentId w16cid:paraId="15FF3E4C" w16cid:durableId="25E61BA3"/>
  <w16cid:commentId w16cid:paraId="2E1CAB88" w16cid:durableId="25E61B80"/>
  <w16cid:commentId w16cid:paraId="0B054183" w16cid:durableId="25E61DBB"/>
  <w16cid:commentId w16cid:paraId="6570A871" w16cid:durableId="25E61F86"/>
  <w16cid:commentId w16cid:paraId="5CAE6C5B" w16cid:durableId="25E61FE2"/>
  <w16cid:commentId w16cid:paraId="1B8F3A5C" w16cid:durableId="25E62021"/>
  <w16cid:commentId w16cid:paraId="0DACED42" w16cid:durableId="25E62040"/>
  <w16cid:commentId w16cid:paraId="0B81A728" w16cid:durableId="25E62050"/>
  <w16cid:commentId w16cid:paraId="11B9F802" w16cid:durableId="240D9EC4"/>
  <w16cid:commentId w16cid:paraId="266C1AFA" w16cid:durableId="240D9EBE"/>
  <w16cid:commentId w16cid:paraId="686D88D1" w16cid:durableId="25E62090"/>
  <w16cid:commentId w16cid:paraId="55380EB6" w16cid:durableId="25E620CD"/>
  <w16cid:commentId w16cid:paraId="2A7BB6F5" w16cid:durableId="25E62112"/>
  <w16cid:commentId w16cid:paraId="53892249" w16cid:durableId="25E62191"/>
  <w16cid:commentId w16cid:paraId="0B5B1DBD" w16cid:durableId="25E621F2"/>
  <w16cid:commentId w16cid:paraId="0613E8A0" w16cid:durableId="25E6220D"/>
  <w16cid:commentId w16cid:paraId="5E5A6C2E" w16cid:durableId="25E6222D"/>
  <w16cid:commentId w16cid:paraId="6D54BE6E" w16cid:durableId="25E62387"/>
  <w16cid:commentId w16cid:paraId="7FE8B281" w16cid:durableId="25E623B1"/>
  <w16cid:commentId w16cid:paraId="78366936" w16cid:durableId="25E623E3"/>
  <w16cid:commentId w16cid:paraId="443FFE87" w16cid:durableId="25D5D5E1"/>
  <w16cid:commentId w16cid:paraId="621A82CD" w16cid:durableId="25E6241C"/>
  <w16cid:commentId w16cid:paraId="770BF7AA" w16cid:durableId="25E6242E"/>
  <w16cid:commentId w16cid:paraId="4A26AE12" w16cid:durableId="25E62450"/>
  <w16cid:commentId w16cid:paraId="2DC53D10" w16cid:durableId="25E62471"/>
  <w16cid:commentId w16cid:paraId="688EF842" w16cid:durableId="25E6248F"/>
  <w16cid:commentId w16cid:paraId="4217DFE3" w16cid:durableId="25E624A1"/>
  <w16cid:commentId w16cid:paraId="05C17C78" w16cid:durableId="25E624CF"/>
  <w16cid:commentId w16cid:paraId="49E0225A" w16cid:durableId="25E624E7"/>
  <w16cid:commentId w16cid:paraId="7968295F" w16cid:durableId="25E6265F"/>
  <w16cid:commentId w16cid:paraId="364F9C2D" w16cid:durableId="25E62673"/>
  <w16cid:commentId w16cid:paraId="1C53AFC8" w16cid:durableId="240DD413"/>
  <w16cid:commentId w16cid:paraId="0C81B0E2" w16cid:durableId="25E626D0"/>
  <w16cid:commentId w16cid:paraId="7ADCDB01" w16cid:durableId="25E62752"/>
  <w16cid:commentId w16cid:paraId="00426627" w16cid:durableId="25E62766"/>
  <w16cid:commentId w16cid:paraId="038A39E5" w16cid:durableId="25E62798"/>
  <w16cid:commentId w16cid:paraId="3A502B0D" w16cid:durableId="25E627EA"/>
  <w16cid:commentId w16cid:paraId="2D9BB311" w16cid:durableId="25E6293F"/>
  <w16cid:commentId w16cid:paraId="3741E7E6" w16cid:durableId="25E62965"/>
  <w16cid:commentId w16cid:paraId="7F055845" w16cid:durableId="25E62A10"/>
  <w16cid:commentId w16cid:paraId="3721E9D8" w16cid:durableId="25E62A22"/>
  <w16cid:commentId w16cid:paraId="091CDA22" w16cid:durableId="25E62CC8"/>
  <w16cid:commentId w16cid:paraId="13109AEE" w16cid:durableId="25E62D0D"/>
  <w16cid:commentId w16cid:paraId="63BC6ACE" w16cid:durableId="25E62D48"/>
  <w16cid:commentId w16cid:paraId="3A1A9437" w16cid:durableId="25E62D65"/>
  <w16cid:commentId w16cid:paraId="7732439A" w16cid:durableId="25E62D54"/>
  <w16cid:commentId w16cid:paraId="0D7B1BFE" w16cid:durableId="25E62DD4"/>
  <w16cid:commentId w16cid:paraId="37469211" w16cid:durableId="25C9FD18"/>
  <w16cid:commentId w16cid:paraId="099C3486" w16cid:durableId="25D32CE6"/>
  <w16cid:commentId w16cid:paraId="08024FA7" w16cid:durableId="25E62E59"/>
  <w16cid:commentId w16cid:paraId="64705EE2" w16cid:durableId="25E62E81"/>
  <w16cid:commentId w16cid:paraId="4007D64E" w16cid:durableId="25E62E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69549" w14:textId="77777777" w:rsidR="008A3CBC" w:rsidRDefault="008A3CBC" w:rsidP="002D194E">
      <w:r>
        <w:separator/>
      </w:r>
    </w:p>
  </w:endnote>
  <w:endnote w:type="continuationSeparator" w:id="0">
    <w:p w14:paraId="5D12736D" w14:textId="77777777" w:rsidR="008A3CBC" w:rsidRDefault="008A3CBC" w:rsidP="002D1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2732781"/>
      <w:docPartObj>
        <w:docPartGallery w:val="Page Numbers (Bottom of Page)"/>
        <w:docPartUnique/>
      </w:docPartObj>
    </w:sdtPr>
    <w:sdtEndPr>
      <w:rPr>
        <w:rStyle w:val="PageNumber"/>
      </w:rPr>
    </w:sdtEndPr>
    <w:sdtContent>
      <w:p w14:paraId="5C5EEB20" w14:textId="7E615705" w:rsidR="00B37A8A" w:rsidRDefault="00B37A8A" w:rsidP="004468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65619F" w14:textId="77777777" w:rsidR="00B37A8A" w:rsidRDefault="00B37A8A" w:rsidP="002D19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103773"/>
      <w:docPartObj>
        <w:docPartGallery w:val="Page Numbers (Bottom of Page)"/>
        <w:docPartUnique/>
      </w:docPartObj>
    </w:sdtPr>
    <w:sdtEndPr>
      <w:rPr>
        <w:rStyle w:val="PageNumber"/>
      </w:rPr>
    </w:sdtEndPr>
    <w:sdtContent>
      <w:p w14:paraId="7DF0A801" w14:textId="33CD7B79" w:rsidR="00B37A8A" w:rsidRPr="00963634" w:rsidRDefault="00B37A8A" w:rsidP="004468BA">
        <w:pPr>
          <w:pStyle w:val="Footer"/>
          <w:framePr w:wrap="none" w:vAnchor="text" w:hAnchor="margin" w:xAlign="right" w:y="1"/>
          <w:rPr>
            <w:rStyle w:val="PageNumber"/>
          </w:rPr>
        </w:pPr>
        <w:r w:rsidRPr="00963634">
          <w:rPr>
            <w:rStyle w:val="PageNumber"/>
          </w:rPr>
          <w:fldChar w:fldCharType="begin"/>
        </w:r>
        <w:r w:rsidRPr="00963634">
          <w:rPr>
            <w:rStyle w:val="PageNumber"/>
          </w:rPr>
          <w:instrText xml:space="preserve"> PAGE </w:instrText>
        </w:r>
        <w:r w:rsidRPr="00963634">
          <w:rPr>
            <w:rStyle w:val="PageNumber"/>
          </w:rPr>
          <w:fldChar w:fldCharType="separate"/>
        </w:r>
        <w:r w:rsidRPr="00963634">
          <w:rPr>
            <w:rStyle w:val="PageNumber"/>
            <w:noProof/>
          </w:rPr>
          <w:t>II</w:t>
        </w:r>
        <w:r w:rsidRPr="00963634">
          <w:rPr>
            <w:rStyle w:val="PageNumber"/>
          </w:rPr>
          <w:fldChar w:fldCharType="end"/>
        </w:r>
      </w:p>
    </w:sdtContent>
  </w:sdt>
  <w:p w14:paraId="0F139966" w14:textId="77777777" w:rsidR="00B37A8A" w:rsidRDefault="00B37A8A" w:rsidP="00CA2A7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F5FDA" w14:textId="77777777" w:rsidR="00B37A8A" w:rsidRDefault="00B37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C1B76" w14:textId="77777777" w:rsidR="008A3CBC" w:rsidRDefault="008A3CBC" w:rsidP="002D194E">
      <w:r>
        <w:separator/>
      </w:r>
    </w:p>
  </w:footnote>
  <w:footnote w:type="continuationSeparator" w:id="0">
    <w:p w14:paraId="756DA54F" w14:textId="77777777" w:rsidR="008A3CBC" w:rsidRDefault="008A3CBC" w:rsidP="002D19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44547"/>
    <w:multiLevelType w:val="hybridMultilevel"/>
    <w:tmpl w:val="0A76A2F0"/>
    <w:lvl w:ilvl="0" w:tplc="0409000F">
      <w:start w:val="1"/>
      <w:numFmt w:val="decimal"/>
      <w:lvlText w:val="%1."/>
      <w:lvlJc w:val="left"/>
      <w:pPr>
        <w:ind w:left="997" w:hanging="360"/>
      </w:pPr>
    </w:lvl>
    <w:lvl w:ilvl="1" w:tplc="04090019" w:tentative="1">
      <w:start w:val="1"/>
      <w:numFmt w:val="lowerLetter"/>
      <w:lvlText w:val="%2."/>
      <w:lvlJc w:val="left"/>
      <w:pPr>
        <w:ind w:left="1717" w:hanging="360"/>
      </w:pPr>
    </w:lvl>
    <w:lvl w:ilvl="2" w:tplc="0409001B" w:tentative="1">
      <w:start w:val="1"/>
      <w:numFmt w:val="lowerRoman"/>
      <w:lvlText w:val="%3."/>
      <w:lvlJc w:val="right"/>
      <w:pPr>
        <w:ind w:left="2437" w:hanging="180"/>
      </w:pPr>
    </w:lvl>
    <w:lvl w:ilvl="3" w:tplc="0409000F" w:tentative="1">
      <w:start w:val="1"/>
      <w:numFmt w:val="decimal"/>
      <w:lvlText w:val="%4."/>
      <w:lvlJc w:val="left"/>
      <w:pPr>
        <w:ind w:left="3157" w:hanging="360"/>
      </w:pPr>
    </w:lvl>
    <w:lvl w:ilvl="4" w:tplc="04090019" w:tentative="1">
      <w:start w:val="1"/>
      <w:numFmt w:val="lowerLetter"/>
      <w:lvlText w:val="%5."/>
      <w:lvlJc w:val="left"/>
      <w:pPr>
        <w:ind w:left="3877" w:hanging="360"/>
      </w:pPr>
    </w:lvl>
    <w:lvl w:ilvl="5" w:tplc="0409001B" w:tentative="1">
      <w:start w:val="1"/>
      <w:numFmt w:val="lowerRoman"/>
      <w:lvlText w:val="%6."/>
      <w:lvlJc w:val="right"/>
      <w:pPr>
        <w:ind w:left="4597" w:hanging="180"/>
      </w:pPr>
    </w:lvl>
    <w:lvl w:ilvl="6" w:tplc="0409000F" w:tentative="1">
      <w:start w:val="1"/>
      <w:numFmt w:val="decimal"/>
      <w:lvlText w:val="%7."/>
      <w:lvlJc w:val="left"/>
      <w:pPr>
        <w:ind w:left="5317" w:hanging="360"/>
      </w:pPr>
    </w:lvl>
    <w:lvl w:ilvl="7" w:tplc="04090019" w:tentative="1">
      <w:start w:val="1"/>
      <w:numFmt w:val="lowerLetter"/>
      <w:lvlText w:val="%8."/>
      <w:lvlJc w:val="left"/>
      <w:pPr>
        <w:ind w:left="6037" w:hanging="360"/>
      </w:pPr>
    </w:lvl>
    <w:lvl w:ilvl="8" w:tplc="0409001B" w:tentative="1">
      <w:start w:val="1"/>
      <w:numFmt w:val="lowerRoman"/>
      <w:lvlText w:val="%9."/>
      <w:lvlJc w:val="right"/>
      <w:pPr>
        <w:ind w:left="6757" w:hanging="180"/>
      </w:pPr>
    </w:lvl>
  </w:abstractNum>
  <w:abstractNum w:abstractNumId="1" w15:restartNumberingAfterBreak="0">
    <w:nsid w:val="220C5535"/>
    <w:multiLevelType w:val="hybridMultilevel"/>
    <w:tmpl w:val="17EA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BD7D0C"/>
    <w:multiLevelType w:val="hybridMultilevel"/>
    <w:tmpl w:val="111C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6440AA"/>
    <w:multiLevelType w:val="hybridMultilevel"/>
    <w:tmpl w:val="1BEA2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B67A5"/>
    <w:multiLevelType w:val="hybridMultilevel"/>
    <w:tmpl w:val="405C6204"/>
    <w:lvl w:ilvl="0" w:tplc="A4CA6D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456BBB"/>
    <w:multiLevelType w:val="hybridMultilevel"/>
    <w:tmpl w:val="0E949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E758F"/>
    <w:multiLevelType w:val="hybridMultilevel"/>
    <w:tmpl w:val="A37AE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2"/>
  </w:num>
  <w:num w:numId="5">
    <w:abstractNumId w:val="5"/>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rek Tittensor">
    <w15:presenceInfo w15:providerId="Windows Live" w15:userId="5432352b184622c4"/>
  </w15:person>
  <w15:person w15:author="Emma Bradshaw">
    <w15:presenceInfo w15:providerId="AD" w15:userId="S::em281189@dal.ca::8d6635a8-c0ae-4d78-bebe-053e2ad698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5D1"/>
    <w:rsid w:val="00000255"/>
    <w:rsid w:val="000008AD"/>
    <w:rsid w:val="00000C2B"/>
    <w:rsid w:val="00001194"/>
    <w:rsid w:val="000013E9"/>
    <w:rsid w:val="00001664"/>
    <w:rsid w:val="00001F6E"/>
    <w:rsid w:val="00002AD8"/>
    <w:rsid w:val="00002AF9"/>
    <w:rsid w:val="00002F50"/>
    <w:rsid w:val="00003330"/>
    <w:rsid w:val="00003DCB"/>
    <w:rsid w:val="00004818"/>
    <w:rsid w:val="00006C68"/>
    <w:rsid w:val="00010199"/>
    <w:rsid w:val="000104AD"/>
    <w:rsid w:val="00011C27"/>
    <w:rsid w:val="00014067"/>
    <w:rsid w:val="000158C0"/>
    <w:rsid w:val="00015CED"/>
    <w:rsid w:val="00016064"/>
    <w:rsid w:val="000173D3"/>
    <w:rsid w:val="00017835"/>
    <w:rsid w:val="0002044D"/>
    <w:rsid w:val="00020A87"/>
    <w:rsid w:val="000212C4"/>
    <w:rsid w:val="00021EEA"/>
    <w:rsid w:val="000225CE"/>
    <w:rsid w:val="00022F4C"/>
    <w:rsid w:val="00023026"/>
    <w:rsid w:val="000232E4"/>
    <w:rsid w:val="0002337C"/>
    <w:rsid w:val="00024CAE"/>
    <w:rsid w:val="00024FA8"/>
    <w:rsid w:val="00024FC9"/>
    <w:rsid w:val="00027B9E"/>
    <w:rsid w:val="00032306"/>
    <w:rsid w:val="00032D72"/>
    <w:rsid w:val="00033287"/>
    <w:rsid w:val="000357A4"/>
    <w:rsid w:val="00035D7B"/>
    <w:rsid w:val="000363AA"/>
    <w:rsid w:val="00036514"/>
    <w:rsid w:val="000373A6"/>
    <w:rsid w:val="00037739"/>
    <w:rsid w:val="00037CC6"/>
    <w:rsid w:val="00040150"/>
    <w:rsid w:val="000401A8"/>
    <w:rsid w:val="00042BBC"/>
    <w:rsid w:val="00042F77"/>
    <w:rsid w:val="00043A46"/>
    <w:rsid w:val="00043AFF"/>
    <w:rsid w:val="00043B3F"/>
    <w:rsid w:val="00043F72"/>
    <w:rsid w:val="00045516"/>
    <w:rsid w:val="00045EF2"/>
    <w:rsid w:val="000463F2"/>
    <w:rsid w:val="0004715B"/>
    <w:rsid w:val="000509C8"/>
    <w:rsid w:val="000517BE"/>
    <w:rsid w:val="00051E8D"/>
    <w:rsid w:val="00052445"/>
    <w:rsid w:val="00052583"/>
    <w:rsid w:val="00052D12"/>
    <w:rsid w:val="0005310F"/>
    <w:rsid w:val="00053741"/>
    <w:rsid w:val="0005381D"/>
    <w:rsid w:val="000541A1"/>
    <w:rsid w:val="00054286"/>
    <w:rsid w:val="000542BD"/>
    <w:rsid w:val="0005450D"/>
    <w:rsid w:val="000549DE"/>
    <w:rsid w:val="0005535E"/>
    <w:rsid w:val="00056403"/>
    <w:rsid w:val="00056AF3"/>
    <w:rsid w:val="00057645"/>
    <w:rsid w:val="000576E4"/>
    <w:rsid w:val="00057AC1"/>
    <w:rsid w:val="000601B4"/>
    <w:rsid w:val="00060232"/>
    <w:rsid w:val="0006026F"/>
    <w:rsid w:val="00060424"/>
    <w:rsid w:val="000608BD"/>
    <w:rsid w:val="00062562"/>
    <w:rsid w:val="00065073"/>
    <w:rsid w:val="00065F00"/>
    <w:rsid w:val="000660C4"/>
    <w:rsid w:val="00066B93"/>
    <w:rsid w:val="000672ED"/>
    <w:rsid w:val="000703A9"/>
    <w:rsid w:val="000706D1"/>
    <w:rsid w:val="00071B1F"/>
    <w:rsid w:val="00071B65"/>
    <w:rsid w:val="00071EA0"/>
    <w:rsid w:val="00072715"/>
    <w:rsid w:val="00072757"/>
    <w:rsid w:val="000739F5"/>
    <w:rsid w:val="00074632"/>
    <w:rsid w:val="00076269"/>
    <w:rsid w:val="000767AB"/>
    <w:rsid w:val="00076A73"/>
    <w:rsid w:val="00076CE2"/>
    <w:rsid w:val="0007722F"/>
    <w:rsid w:val="000777E0"/>
    <w:rsid w:val="00077859"/>
    <w:rsid w:val="00077E9F"/>
    <w:rsid w:val="00080158"/>
    <w:rsid w:val="00080E18"/>
    <w:rsid w:val="0008139C"/>
    <w:rsid w:val="000816DD"/>
    <w:rsid w:val="00081F59"/>
    <w:rsid w:val="00082633"/>
    <w:rsid w:val="000828DA"/>
    <w:rsid w:val="0008294D"/>
    <w:rsid w:val="00082D02"/>
    <w:rsid w:val="000832B0"/>
    <w:rsid w:val="00083352"/>
    <w:rsid w:val="00084BDF"/>
    <w:rsid w:val="0008641D"/>
    <w:rsid w:val="00086AD1"/>
    <w:rsid w:val="0008720D"/>
    <w:rsid w:val="000872C7"/>
    <w:rsid w:val="00087593"/>
    <w:rsid w:val="00087BF7"/>
    <w:rsid w:val="0009175B"/>
    <w:rsid w:val="000929BE"/>
    <w:rsid w:val="00093889"/>
    <w:rsid w:val="00093AA1"/>
    <w:rsid w:val="000940E0"/>
    <w:rsid w:val="00094340"/>
    <w:rsid w:val="00095286"/>
    <w:rsid w:val="0009627E"/>
    <w:rsid w:val="00097028"/>
    <w:rsid w:val="0009714C"/>
    <w:rsid w:val="000A0742"/>
    <w:rsid w:val="000A17CB"/>
    <w:rsid w:val="000A2553"/>
    <w:rsid w:val="000A363D"/>
    <w:rsid w:val="000A3CD7"/>
    <w:rsid w:val="000A3D6A"/>
    <w:rsid w:val="000A5326"/>
    <w:rsid w:val="000A6DB5"/>
    <w:rsid w:val="000B047B"/>
    <w:rsid w:val="000B1034"/>
    <w:rsid w:val="000B2A40"/>
    <w:rsid w:val="000B4565"/>
    <w:rsid w:val="000B468A"/>
    <w:rsid w:val="000B5085"/>
    <w:rsid w:val="000B5D89"/>
    <w:rsid w:val="000B7375"/>
    <w:rsid w:val="000B73AC"/>
    <w:rsid w:val="000B740A"/>
    <w:rsid w:val="000B7EED"/>
    <w:rsid w:val="000C02FA"/>
    <w:rsid w:val="000C2968"/>
    <w:rsid w:val="000C2EFD"/>
    <w:rsid w:val="000C307E"/>
    <w:rsid w:val="000C30FF"/>
    <w:rsid w:val="000C3274"/>
    <w:rsid w:val="000C3C78"/>
    <w:rsid w:val="000C5728"/>
    <w:rsid w:val="000C6556"/>
    <w:rsid w:val="000C706F"/>
    <w:rsid w:val="000D1192"/>
    <w:rsid w:val="000D1790"/>
    <w:rsid w:val="000D252F"/>
    <w:rsid w:val="000D267C"/>
    <w:rsid w:val="000D26D5"/>
    <w:rsid w:val="000D2FFC"/>
    <w:rsid w:val="000D306F"/>
    <w:rsid w:val="000D340B"/>
    <w:rsid w:val="000D3D34"/>
    <w:rsid w:val="000D3E3C"/>
    <w:rsid w:val="000D6358"/>
    <w:rsid w:val="000D6845"/>
    <w:rsid w:val="000D6AB4"/>
    <w:rsid w:val="000D6B61"/>
    <w:rsid w:val="000D7236"/>
    <w:rsid w:val="000D7DB2"/>
    <w:rsid w:val="000D7ED4"/>
    <w:rsid w:val="000E0CDB"/>
    <w:rsid w:val="000E151B"/>
    <w:rsid w:val="000E205A"/>
    <w:rsid w:val="000E261B"/>
    <w:rsid w:val="000E3239"/>
    <w:rsid w:val="000E3694"/>
    <w:rsid w:val="000E400B"/>
    <w:rsid w:val="000E4B91"/>
    <w:rsid w:val="000E5465"/>
    <w:rsid w:val="000E554F"/>
    <w:rsid w:val="000E5EFB"/>
    <w:rsid w:val="000E69C7"/>
    <w:rsid w:val="000E6C1C"/>
    <w:rsid w:val="000E6DD5"/>
    <w:rsid w:val="000E7060"/>
    <w:rsid w:val="000E7617"/>
    <w:rsid w:val="000E7625"/>
    <w:rsid w:val="000F0F46"/>
    <w:rsid w:val="000F12C3"/>
    <w:rsid w:val="000F1611"/>
    <w:rsid w:val="000F1711"/>
    <w:rsid w:val="000F2807"/>
    <w:rsid w:val="000F2CC8"/>
    <w:rsid w:val="000F2F35"/>
    <w:rsid w:val="000F371F"/>
    <w:rsid w:val="000F3A11"/>
    <w:rsid w:val="000F61C2"/>
    <w:rsid w:val="000F6ED2"/>
    <w:rsid w:val="000F72DC"/>
    <w:rsid w:val="000F7AA2"/>
    <w:rsid w:val="0010008C"/>
    <w:rsid w:val="00100BC1"/>
    <w:rsid w:val="00101617"/>
    <w:rsid w:val="0010231C"/>
    <w:rsid w:val="00102410"/>
    <w:rsid w:val="001026A9"/>
    <w:rsid w:val="0010352C"/>
    <w:rsid w:val="001036D8"/>
    <w:rsid w:val="00104198"/>
    <w:rsid w:val="00104207"/>
    <w:rsid w:val="00105CFA"/>
    <w:rsid w:val="0010716E"/>
    <w:rsid w:val="001073C6"/>
    <w:rsid w:val="00107A8F"/>
    <w:rsid w:val="00111018"/>
    <w:rsid w:val="00111B85"/>
    <w:rsid w:val="001122C4"/>
    <w:rsid w:val="00112D4A"/>
    <w:rsid w:val="00113061"/>
    <w:rsid w:val="001133D0"/>
    <w:rsid w:val="00113BA6"/>
    <w:rsid w:val="00113F44"/>
    <w:rsid w:val="0011477C"/>
    <w:rsid w:val="00114FDC"/>
    <w:rsid w:val="00115B6E"/>
    <w:rsid w:val="00116494"/>
    <w:rsid w:val="00120652"/>
    <w:rsid w:val="0012224B"/>
    <w:rsid w:val="00122337"/>
    <w:rsid w:val="0012306A"/>
    <w:rsid w:val="00123C7A"/>
    <w:rsid w:val="00124098"/>
    <w:rsid w:val="00125FBC"/>
    <w:rsid w:val="00126079"/>
    <w:rsid w:val="001261B7"/>
    <w:rsid w:val="00126EA2"/>
    <w:rsid w:val="001275B3"/>
    <w:rsid w:val="00130422"/>
    <w:rsid w:val="00130F5F"/>
    <w:rsid w:val="0013263C"/>
    <w:rsid w:val="001333F6"/>
    <w:rsid w:val="001341E2"/>
    <w:rsid w:val="001345C5"/>
    <w:rsid w:val="0013483C"/>
    <w:rsid w:val="00134D0A"/>
    <w:rsid w:val="001366D4"/>
    <w:rsid w:val="001367B3"/>
    <w:rsid w:val="00141219"/>
    <w:rsid w:val="0014289F"/>
    <w:rsid w:val="00142A49"/>
    <w:rsid w:val="00142C14"/>
    <w:rsid w:val="001432E2"/>
    <w:rsid w:val="00143589"/>
    <w:rsid w:val="00143D9B"/>
    <w:rsid w:val="00144676"/>
    <w:rsid w:val="001451CD"/>
    <w:rsid w:val="0014587D"/>
    <w:rsid w:val="00145EFA"/>
    <w:rsid w:val="00145FFD"/>
    <w:rsid w:val="0014668B"/>
    <w:rsid w:val="00146D40"/>
    <w:rsid w:val="00147DD4"/>
    <w:rsid w:val="001500F9"/>
    <w:rsid w:val="001503E7"/>
    <w:rsid w:val="0015116A"/>
    <w:rsid w:val="001511B7"/>
    <w:rsid w:val="001528D9"/>
    <w:rsid w:val="00152FAE"/>
    <w:rsid w:val="0015333A"/>
    <w:rsid w:val="0015385B"/>
    <w:rsid w:val="0015520D"/>
    <w:rsid w:val="00156FD3"/>
    <w:rsid w:val="00157D72"/>
    <w:rsid w:val="00157EFB"/>
    <w:rsid w:val="00160083"/>
    <w:rsid w:val="0016109E"/>
    <w:rsid w:val="00161796"/>
    <w:rsid w:val="00161822"/>
    <w:rsid w:val="00161BBF"/>
    <w:rsid w:val="00162744"/>
    <w:rsid w:val="001630ED"/>
    <w:rsid w:val="001632F0"/>
    <w:rsid w:val="0016374B"/>
    <w:rsid w:val="001638DB"/>
    <w:rsid w:val="00163E2B"/>
    <w:rsid w:val="0016407A"/>
    <w:rsid w:val="00164107"/>
    <w:rsid w:val="00165BF0"/>
    <w:rsid w:val="001677BD"/>
    <w:rsid w:val="00167DAE"/>
    <w:rsid w:val="00170655"/>
    <w:rsid w:val="00170C95"/>
    <w:rsid w:val="001715EC"/>
    <w:rsid w:val="00171A5F"/>
    <w:rsid w:val="00171B2B"/>
    <w:rsid w:val="00173830"/>
    <w:rsid w:val="001742BF"/>
    <w:rsid w:val="00174B74"/>
    <w:rsid w:val="00174B84"/>
    <w:rsid w:val="001755FC"/>
    <w:rsid w:val="0017599E"/>
    <w:rsid w:val="00175CE5"/>
    <w:rsid w:val="0017618F"/>
    <w:rsid w:val="00176547"/>
    <w:rsid w:val="00176D05"/>
    <w:rsid w:val="00177B82"/>
    <w:rsid w:val="00177B88"/>
    <w:rsid w:val="00180C46"/>
    <w:rsid w:val="00180D7B"/>
    <w:rsid w:val="00181642"/>
    <w:rsid w:val="001822B8"/>
    <w:rsid w:val="001824D2"/>
    <w:rsid w:val="001826BC"/>
    <w:rsid w:val="001828F4"/>
    <w:rsid w:val="00182D4E"/>
    <w:rsid w:val="00184B41"/>
    <w:rsid w:val="00184BB3"/>
    <w:rsid w:val="00184F60"/>
    <w:rsid w:val="00185677"/>
    <w:rsid w:val="00186EEC"/>
    <w:rsid w:val="00190696"/>
    <w:rsid w:val="00190E99"/>
    <w:rsid w:val="00191AAB"/>
    <w:rsid w:val="00192031"/>
    <w:rsid w:val="00193EEB"/>
    <w:rsid w:val="00194959"/>
    <w:rsid w:val="001A013B"/>
    <w:rsid w:val="001A015D"/>
    <w:rsid w:val="001A0532"/>
    <w:rsid w:val="001A0A45"/>
    <w:rsid w:val="001A258A"/>
    <w:rsid w:val="001A2817"/>
    <w:rsid w:val="001A2F78"/>
    <w:rsid w:val="001A337F"/>
    <w:rsid w:val="001A3EE7"/>
    <w:rsid w:val="001A6DA2"/>
    <w:rsid w:val="001A7007"/>
    <w:rsid w:val="001A7775"/>
    <w:rsid w:val="001A77B2"/>
    <w:rsid w:val="001A7F39"/>
    <w:rsid w:val="001B0137"/>
    <w:rsid w:val="001B166D"/>
    <w:rsid w:val="001B1CA4"/>
    <w:rsid w:val="001B1DB3"/>
    <w:rsid w:val="001B233A"/>
    <w:rsid w:val="001B3497"/>
    <w:rsid w:val="001B3964"/>
    <w:rsid w:val="001B4200"/>
    <w:rsid w:val="001B4B8C"/>
    <w:rsid w:val="001B5ECD"/>
    <w:rsid w:val="001B6358"/>
    <w:rsid w:val="001B69B2"/>
    <w:rsid w:val="001B6D5D"/>
    <w:rsid w:val="001B75C2"/>
    <w:rsid w:val="001B75F5"/>
    <w:rsid w:val="001C004E"/>
    <w:rsid w:val="001C011B"/>
    <w:rsid w:val="001C02CA"/>
    <w:rsid w:val="001C146A"/>
    <w:rsid w:val="001C30C2"/>
    <w:rsid w:val="001C48F5"/>
    <w:rsid w:val="001C4CB5"/>
    <w:rsid w:val="001C5190"/>
    <w:rsid w:val="001C569A"/>
    <w:rsid w:val="001C5CBB"/>
    <w:rsid w:val="001C5CC8"/>
    <w:rsid w:val="001C5DE6"/>
    <w:rsid w:val="001C631A"/>
    <w:rsid w:val="001C6794"/>
    <w:rsid w:val="001C6EBF"/>
    <w:rsid w:val="001C7004"/>
    <w:rsid w:val="001C7AE5"/>
    <w:rsid w:val="001D535A"/>
    <w:rsid w:val="001D5D22"/>
    <w:rsid w:val="001D61FD"/>
    <w:rsid w:val="001D6B54"/>
    <w:rsid w:val="001D7170"/>
    <w:rsid w:val="001D74FB"/>
    <w:rsid w:val="001E1864"/>
    <w:rsid w:val="001E1AD4"/>
    <w:rsid w:val="001E2102"/>
    <w:rsid w:val="001E25D2"/>
    <w:rsid w:val="001E2FC1"/>
    <w:rsid w:val="001E4F1F"/>
    <w:rsid w:val="001E5D29"/>
    <w:rsid w:val="001E6B4A"/>
    <w:rsid w:val="001E7166"/>
    <w:rsid w:val="001F1B6C"/>
    <w:rsid w:val="001F2E6B"/>
    <w:rsid w:val="001F4FDE"/>
    <w:rsid w:val="001F590A"/>
    <w:rsid w:val="001F5A27"/>
    <w:rsid w:val="001F5EAA"/>
    <w:rsid w:val="001F6CF6"/>
    <w:rsid w:val="001F764D"/>
    <w:rsid w:val="001F7752"/>
    <w:rsid w:val="001F7CF1"/>
    <w:rsid w:val="002005E9"/>
    <w:rsid w:val="00201074"/>
    <w:rsid w:val="00202071"/>
    <w:rsid w:val="0020215B"/>
    <w:rsid w:val="002022BD"/>
    <w:rsid w:val="0020254F"/>
    <w:rsid w:val="00203029"/>
    <w:rsid w:val="002048BA"/>
    <w:rsid w:val="00205B8D"/>
    <w:rsid w:val="00206F40"/>
    <w:rsid w:val="00206FB1"/>
    <w:rsid w:val="00207190"/>
    <w:rsid w:val="002073B9"/>
    <w:rsid w:val="0020771D"/>
    <w:rsid w:val="00210C46"/>
    <w:rsid w:val="002113F7"/>
    <w:rsid w:val="00212E43"/>
    <w:rsid w:val="00213BE0"/>
    <w:rsid w:val="00214DB4"/>
    <w:rsid w:val="002152A2"/>
    <w:rsid w:val="00215DF8"/>
    <w:rsid w:val="00216544"/>
    <w:rsid w:val="00220271"/>
    <w:rsid w:val="00221012"/>
    <w:rsid w:val="00221243"/>
    <w:rsid w:val="002213F4"/>
    <w:rsid w:val="002230E7"/>
    <w:rsid w:val="002234B7"/>
    <w:rsid w:val="002248FC"/>
    <w:rsid w:val="002260D4"/>
    <w:rsid w:val="002268A2"/>
    <w:rsid w:val="00230A16"/>
    <w:rsid w:val="00230BC4"/>
    <w:rsid w:val="00230C4A"/>
    <w:rsid w:val="00232FF8"/>
    <w:rsid w:val="00233F9A"/>
    <w:rsid w:val="0023405B"/>
    <w:rsid w:val="002340F2"/>
    <w:rsid w:val="002354F5"/>
    <w:rsid w:val="0023708C"/>
    <w:rsid w:val="00237219"/>
    <w:rsid w:val="00237634"/>
    <w:rsid w:val="002400F4"/>
    <w:rsid w:val="00240A12"/>
    <w:rsid w:val="00240BA3"/>
    <w:rsid w:val="0024118A"/>
    <w:rsid w:val="00242484"/>
    <w:rsid w:val="00242BFB"/>
    <w:rsid w:val="00243050"/>
    <w:rsid w:val="00244FED"/>
    <w:rsid w:val="002451C9"/>
    <w:rsid w:val="00245215"/>
    <w:rsid w:val="002452E7"/>
    <w:rsid w:val="0024534E"/>
    <w:rsid w:val="00245C07"/>
    <w:rsid w:val="00246034"/>
    <w:rsid w:val="002464AC"/>
    <w:rsid w:val="002470E2"/>
    <w:rsid w:val="002476EE"/>
    <w:rsid w:val="002543E0"/>
    <w:rsid w:val="00254733"/>
    <w:rsid w:val="00254F21"/>
    <w:rsid w:val="00255E07"/>
    <w:rsid w:val="0025614B"/>
    <w:rsid w:val="00256763"/>
    <w:rsid w:val="00256B1B"/>
    <w:rsid w:val="002573E2"/>
    <w:rsid w:val="00257EA9"/>
    <w:rsid w:val="002630BC"/>
    <w:rsid w:val="002634AE"/>
    <w:rsid w:val="00263851"/>
    <w:rsid w:val="002648CC"/>
    <w:rsid w:val="002656C8"/>
    <w:rsid w:val="002659DA"/>
    <w:rsid w:val="00265AB3"/>
    <w:rsid w:val="00265B57"/>
    <w:rsid w:val="002661EB"/>
    <w:rsid w:val="00266D93"/>
    <w:rsid w:val="00267E32"/>
    <w:rsid w:val="0027031A"/>
    <w:rsid w:val="00270AC3"/>
    <w:rsid w:val="00270E59"/>
    <w:rsid w:val="002712B9"/>
    <w:rsid w:val="00272058"/>
    <w:rsid w:val="00272E06"/>
    <w:rsid w:val="00273767"/>
    <w:rsid w:val="0027419F"/>
    <w:rsid w:val="002748A5"/>
    <w:rsid w:val="00275294"/>
    <w:rsid w:val="00277E26"/>
    <w:rsid w:val="00280B94"/>
    <w:rsid w:val="00280F27"/>
    <w:rsid w:val="0028110A"/>
    <w:rsid w:val="002820AB"/>
    <w:rsid w:val="002823A7"/>
    <w:rsid w:val="00284E08"/>
    <w:rsid w:val="0028556D"/>
    <w:rsid w:val="0028596A"/>
    <w:rsid w:val="00285AB6"/>
    <w:rsid w:val="00286284"/>
    <w:rsid w:val="002863B6"/>
    <w:rsid w:val="00287CB7"/>
    <w:rsid w:val="00290A71"/>
    <w:rsid w:val="002924C7"/>
    <w:rsid w:val="00292C53"/>
    <w:rsid w:val="002933D2"/>
    <w:rsid w:val="002945AE"/>
    <w:rsid w:val="00294E36"/>
    <w:rsid w:val="00294F9C"/>
    <w:rsid w:val="002951FD"/>
    <w:rsid w:val="00295E9D"/>
    <w:rsid w:val="002966B3"/>
    <w:rsid w:val="00297265"/>
    <w:rsid w:val="00297CC9"/>
    <w:rsid w:val="002A0EA4"/>
    <w:rsid w:val="002A0FD3"/>
    <w:rsid w:val="002A3932"/>
    <w:rsid w:val="002A5189"/>
    <w:rsid w:val="002A539A"/>
    <w:rsid w:val="002A57B6"/>
    <w:rsid w:val="002A5E0B"/>
    <w:rsid w:val="002A5EE2"/>
    <w:rsid w:val="002A63AB"/>
    <w:rsid w:val="002A694F"/>
    <w:rsid w:val="002A6BE4"/>
    <w:rsid w:val="002A7663"/>
    <w:rsid w:val="002A7B53"/>
    <w:rsid w:val="002B11FD"/>
    <w:rsid w:val="002B2080"/>
    <w:rsid w:val="002B21D3"/>
    <w:rsid w:val="002B2B6F"/>
    <w:rsid w:val="002B302A"/>
    <w:rsid w:val="002B38A6"/>
    <w:rsid w:val="002B3EBF"/>
    <w:rsid w:val="002B43BC"/>
    <w:rsid w:val="002B4668"/>
    <w:rsid w:val="002B48E0"/>
    <w:rsid w:val="002B5580"/>
    <w:rsid w:val="002B5598"/>
    <w:rsid w:val="002B62D7"/>
    <w:rsid w:val="002B7762"/>
    <w:rsid w:val="002B7F89"/>
    <w:rsid w:val="002C098D"/>
    <w:rsid w:val="002C0EFF"/>
    <w:rsid w:val="002C19CD"/>
    <w:rsid w:val="002C20D9"/>
    <w:rsid w:val="002C2750"/>
    <w:rsid w:val="002C3560"/>
    <w:rsid w:val="002C5D0C"/>
    <w:rsid w:val="002C6D96"/>
    <w:rsid w:val="002C751E"/>
    <w:rsid w:val="002C76A0"/>
    <w:rsid w:val="002C7E7D"/>
    <w:rsid w:val="002D03D3"/>
    <w:rsid w:val="002D10CA"/>
    <w:rsid w:val="002D1842"/>
    <w:rsid w:val="002D194E"/>
    <w:rsid w:val="002D23C9"/>
    <w:rsid w:val="002D28E2"/>
    <w:rsid w:val="002D30FD"/>
    <w:rsid w:val="002D32FD"/>
    <w:rsid w:val="002D3AE2"/>
    <w:rsid w:val="002D42AF"/>
    <w:rsid w:val="002D4820"/>
    <w:rsid w:val="002D49CA"/>
    <w:rsid w:val="002D51EC"/>
    <w:rsid w:val="002D54EE"/>
    <w:rsid w:val="002D58A1"/>
    <w:rsid w:val="002D5CDD"/>
    <w:rsid w:val="002D6B08"/>
    <w:rsid w:val="002D6E7C"/>
    <w:rsid w:val="002D7791"/>
    <w:rsid w:val="002D77AD"/>
    <w:rsid w:val="002E0369"/>
    <w:rsid w:val="002E0542"/>
    <w:rsid w:val="002E1ADA"/>
    <w:rsid w:val="002E1C82"/>
    <w:rsid w:val="002E1E05"/>
    <w:rsid w:val="002E249B"/>
    <w:rsid w:val="002E371A"/>
    <w:rsid w:val="002E3D58"/>
    <w:rsid w:val="002E40A6"/>
    <w:rsid w:val="002E40B1"/>
    <w:rsid w:val="002E45C2"/>
    <w:rsid w:val="002E4B13"/>
    <w:rsid w:val="002E5601"/>
    <w:rsid w:val="002E60C2"/>
    <w:rsid w:val="002E64E7"/>
    <w:rsid w:val="002E6658"/>
    <w:rsid w:val="002E6ACC"/>
    <w:rsid w:val="002E7E0A"/>
    <w:rsid w:val="002F017C"/>
    <w:rsid w:val="002F021E"/>
    <w:rsid w:val="002F0E6A"/>
    <w:rsid w:val="002F1B7F"/>
    <w:rsid w:val="002F313A"/>
    <w:rsid w:val="002F3E74"/>
    <w:rsid w:val="002F4150"/>
    <w:rsid w:val="002F5A19"/>
    <w:rsid w:val="002F7B3F"/>
    <w:rsid w:val="00301618"/>
    <w:rsid w:val="003018CC"/>
    <w:rsid w:val="003019AD"/>
    <w:rsid w:val="00301D97"/>
    <w:rsid w:val="00302A50"/>
    <w:rsid w:val="00302A8B"/>
    <w:rsid w:val="00302CB7"/>
    <w:rsid w:val="00303CF5"/>
    <w:rsid w:val="003040D9"/>
    <w:rsid w:val="00305CA7"/>
    <w:rsid w:val="0030671E"/>
    <w:rsid w:val="003072BD"/>
    <w:rsid w:val="00310A6A"/>
    <w:rsid w:val="0031125F"/>
    <w:rsid w:val="003116B2"/>
    <w:rsid w:val="00311759"/>
    <w:rsid w:val="00312D53"/>
    <w:rsid w:val="003137FB"/>
    <w:rsid w:val="00313904"/>
    <w:rsid w:val="0031540C"/>
    <w:rsid w:val="003155CA"/>
    <w:rsid w:val="00315775"/>
    <w:rsid w:val="00315B4C"/>
    <w:rsid w:val="0031683A"/>
    <w:rsid w:val="00316B5C"/>
    <w:rsid w:val="00317023"/>
    <w:rsid w:val="0031776D"/>
    <w:rsid w:val="00320393"/>
    <w:rsid w:val="00320B62"/>
    <w:rsid w:val="00321829"/>
    <w:rsid w:val="003218E0"/>
    <w:rsid w:val="00322EE1"/>
    <w:rsid w:val="00323299"/>
    <w:rsid w:val="003233B4"/>
    <w:rsid w:val="00323F07"/>
    <w:rsid w:val="00324693"/>
    <w:rsid w:val="003246DA"/>
    <w:rsid w:val="00324E09"/>
    <w:rsid w:val="003261AE"/>
    <w:rsid w:val="00326473"/>
    <w:rsid w:val="00326E65"/>
    <w:rsid w:val="003302D3"/>
    <w:rsid w:val="003307F0"/>
    <w:rsid w:val="003323D7"/>
    <w:rsid w:val="00332E0A"/>
    <w:rsid w:val="00333290"/>
    <w:rsid w:val="00333AA1"/>
    <w:rsid w:val="00333E5B"/>
    <w:rsid w:val="00335246"/>
    <w:rsid w:val="0033604B"/>
    <w:rsid w:val="003360D8"/>
    <w:rsid w:val="0033615E"/>
    <w:rsid w:val="003362EA"/>
    <w:rsid w:val="00340399"/>
    <w:rsid w:val="00341154"/>
    <w:rsid w:val="003443BD"/>
    <w:rsid w:val="00345693"/>
    <w:rsid w:val="00347160"/>
    <w:rsid w:val="00347E51"/>
    <w:rsid w:val="00351918"/>
    <w:rsid w:val="00351A78"/>
    <w:rsid w:val="00351D26"/>
    <w:rsid w:val="00352005"/>
    <w:rsid w:val="00352187"/>
    <w:rsid w:val="0035298A"/>
    <w:rsid w:val="00352FD0"/>
    <w:rsid w:val="003533DD"/>
    <w:rsid w:val="00354611"/>
    <w:rsid w:val="0035521E"/>
    <w:rsid w:val="00355238"/>
    <w:rsid w:val="003552F9"/>
    <w:rsid w:val="003567E1"/>
    <w:rsid w:val="003569A8"/>
    <w:rsid w:val="00360068"/>
    <w:rsid w:val="00360257"/>
    <w:rsid w:val="0036083E"/>
    <w:rsid w:val="00360952"/>
    <w:rsid w:val="0036263D"/>
    <w:rsid w:val="0036276D"/>
    <w:rsid w:val="00362E4B"/>
    <w:rsid w:val="00362EEA"/>
    <w:rsid w:val="00363146"/>
    <w:rsid w:val="003655EC"/>
    <w:rsid w:val="00365DAC"/>
    <w:rsid w:val="00366533"/>
    <w:rsid w:val="00366A56"/>
    <w:rsid w:val="00367693"/>
    <w:rsid w:val="0036797A"/>
    <w:rsid w:val="00370430"/>
    <w:rsid w:val="00370BA4"/>
    <w:rsid w:val="00370BAA"/>
    <w:rsid w:val="003718E1"/>
    <w:rsid w:val="00372290"/>
    <w:rsid w:val="00372874"/>
    <w:rsid w:val="00372CBA"/>
    <w:rsid w:val="0037381A"/>
    <w:rsid w:val="00375FC2"/>
    <w:rsid w:val="00376C9F"/>
    <w:rsid w:val="00377EE3"/>
    <w:rsid w:val="0038048A"/>
    <w:rsid w:val="00380B32"/>
    <w:rsid w:val="00380D7F"/>
    <w:rsid w:val="003811FA"/>
    <w:rsid w:val="003818DD"/>
    <w:rsid w:val="00381A91"/>
    <w:rsid w:val="0038273F"/>
    <w:rsid w:val="0038275C"/>
    <w:rsid w:val="00382E07"/>
    <w:rsid w:val="00382EEF"/>
    <w:rsid w:val="0038353E"/>
    <w:rsid w:val="0038383A"/>
    <w:rsid w:val="00383E87"/>
    <w:rsid w:val="00385DC5"/>
    <w:rsid w:val="003860D6"/>
    <w:rsid w:val="00386E34"/>
    <w:rsid w:val="003902C4"/>
    <w:rsid w:val="003918E3"/>
    <w:rsid w:val="00392546"/>
    <w:rsid w:val="00392D3F"/>
    <w:rsid w:val="00392E57"/>
    <w:rsid w:val="0039328A"/>
    <w:rsid w:val="00393DF0"/>
    <w:rsid w:val="00394777"/>
    <w:rsid w:val="00394A99"/>
    <w:rsid w:val="00394D39"/>
    <w:rsid w:val="003952C2"/>
    <w:rsid w:val="0039589F"/>
    <w:rsid w:val="00395F94"/>
    <w:rsid w:val="00397965"/>
    <w:rsid w:val="003A1339"/>
    <w:rsid w:val="003A313C"/>
    <w:rsid w:val="003A3706"/>
    <w:rsid w:val="003A3A7A"/>
    <w:rsid w:val="003A4119"/>
    <w:rsid w:val="003A4540"/>
    <w:rsid w:val="003A4F65"/>
    <w:rsid w:val="003A5D67"/>
    <w:rsid w:val="003B07F2"/>
    <w:rsid w:val="003B268F"/>
    <w:rsid w:val="003B2C83"/>
    <w:rsid w:val="003B2FAC"/>
    <w:rsid w:val="003B2FBB"/>
    <w:rsid w:val="003B3766"/>
    <w:rsid w:val="003B4386"/>
    <w:rsid w:val="003B45AD"/>
    <w:rsid w:val="003B54FA"/>
    <w:rsid w:val="003B5565"/>
    <w:rsid w:val="003B55A0"/>
    <w:rsid w:val="003B5907"/>
    <w:rsid w:val="003B60D6"/>
    <w:rsid w:val="003B644E"/>
    <w:rsid w:val="003B669A"/>
    <w:rsid w:val="003B6C74"/>
    <w:rsid w:val="003B6F43"/>
    <w:rsid w:val="003B7536"/>
    <w:rsid w:val="003C0102"/>
    <w:rsid w:val="003C1413"/>
    <w:rsid w:val="003C54A9"/>
    <w:rsid w:val="003C56B0"/>
    <w:rsid w:val="003C5722"/>
    <w:rsid w:val="003C5A57"/>
    <w:rsid w:val="003C6596"/>
    <w:rsid w:val="003D04E0"/>
    <w:rsid w:val="003D0B98"/>
    <w:rsid w:val="003D0F3A"/>
    <w:rsid w:val="003D0FCD"/>
    <w:rsid w:val="003D10B9"/>
    <w:rsid w:val="003D1796"/>
    <w:rsid w:val="003D1B9B"/>
    <w:rsid w:val="003D2E48"/>
    <w:rsid w:val="003D363D"/>
    <w:rsid w:val="003D4244"/>
    <w:rsid w:val="003D4502"/>
    <w:rsid w:val="003D4E12"/>
    <w:rsid w:val="003D6A70"/>
    <w:rsid w:val="003D7968"/>
    <w:rsid w:val="003D7D2C"/>
    <w:rsid w:val="003E0299"/>
    <w:rsid w:val="003E04BB"/>
    <w:rsid w:val="003E0A2E"/>
    <w:rsid w:val="003E2E85"/>
    <w:rsid w:val="003E461D"/>
    <w:rsid w:val="003E544D"/>
    <w:rsid w:val="003E581E"/>
    <w:rsid w:val="003E6A65"/>
    <w:rsid w:val="003E748C"/>
    <w:rsid w:val="003E7B0D"/>
    <w:rsid w:val="003E7BAC"/>
    <w:rsid w:val="003E7D61"/>
    <w:rsid w:val="003F0377"/>
    <w:rsid w:val="003F07B8"/>
    <w:rsid w:val="003F0888"/>
    <w:rsid w:val="003F0FED"/>
    <w:rsid w:val="003F1C22"/>
    <w:rsid w:val="003F26B3"/>
    <w:rsid w:val="003F2CBF"/>
    <w:rsid w:val="003F2DE8"/>
    <w:rsid w:val="003F3A53"/>
    <w:rsid w:val="003F3C85"/>
    <w:rsid w:val="003F3E73"/>
    <w:rsid w:val="003F4339"/>
    <w:rsid w:val="003F4579"/>
    <w:rsid w:val="003F4DE5"/>
    <w:rsid w:val="003F5C0D"/>
    <w:rsid w:val="003F5D2C"/>
    <w:rsid w:val="003F6662"/>
    <w:rsid w:val="003F6D72"/>
    <w:rsid w:val="003F6DA3"/>
    <w:rsid w:val="003F7D37"/>
    <w:rsid w:val="004004FC"/>
    <w:rsid w:val="004012AF"/>
    <w:rsid w:val="00402867"/>
    <w:rsid w:val="00404246"/>
    <w:rsid w:val="00404316"/>
    <w:rsid w:val="004044E2"/>
    <w:rsid w:val="00404F49"/>
    <w:rsid w:val="004051ED"/>
    <w:rsid w:val="004055CF"/>
    <w:rsid w:val="004079A9"/>
    <w:rsid w:val="00407EB9"/>
    <w:rsid w:val="004100AA"/>
    <w:rsid w:val="004106EF"/>
    <w:rsid w:val="00410EF0"/>
    <w:rsid w:val="004118A3"/>
    <w:rsid w:val="00411B14"/>
    <w:rsid w:val="00412B15"/>
    <w:rsid w:val="00413104"/>
    <w:rsid w:val="004140BD"/>
    <w:rsid w:val="00414298"/>
    <w:rsid w:val="00414A39"/>
    <w:rsid w:val="00414CF2"/>
    <w:rsid w:val="00416EAA"/>
    <w:rsid w:val="00421BF6"/>
    <w:rsid w:val="004231FD"/>
    <w:rsid w:val="00423898"/>
    <w:rsid w:val="0042461E"/>
    <w:rsid w:val="00424C1B"/>
    <w:rsid w:val="0042537A"/>
    <w:rsid w:val="00425B43"/>
    <w:rsid w:val="00425D78"/>
    <w:rsid w:val="004264A2"/>
    <w:rsid w:val="00426FF0"/>
    <w:rsid w:val="00430505"/>
    <w:rsid w:val="00430730"/>
    <w:rsid w:val="004310FC"/>
    <w:rsid w:val="004313C1"/>
    <w:rsid w:val="00431F16"/>
    <w:rsid w:val="00431F53"/>
    <w:rsid w:val="00431FBB"/>
    <w:rsid w:val="004324C7"/>
    <w:rsid w:val="00433A01"/>
    <w:rsid w:val="00433A0F"/>
    <w:rsid w:val="00433AF9"/>
    <w:rsid w:val="00433D27"/>
    <w:rsid w:val="00433F7E"/>
    <w:rsid w:val="00434064"/>
    <w:rsid w:val="00435A48"/>
    <w:rsid w:val="00435C7F"/>
    <w:rsid w:val="00436284"/>
    <w:rsid w:val="00437825"/>
    <w:rsid w:val="004406F0"/>
    <w:rsid w:val="00440C10"/>
    <w:rsid w:val="00440C6C"/>
    <w:rsid w:val="00440D18"/>
    <w:rsid w:val="00440D38"/>
    <w:rsid w:val="004411DD"/>
    <w:rsid w:val="00443C23"/>
    <w:rsid w:val="00443E9D"/>
    <w:rsid w:val="00444FC9"/>
    <w:rsid w:val="004450D4"/>
    <w:rsid w:val="004468BA"/>
    <w:rsid w:val="004470CD"/>
    <w:rsid w:val="004470DE"/>
    <w:rsid w:val="004521B2"/>
    <w:rsid w:val="0045283F"/>
    <w:rsid w:val="00453231"/>
    <w:rsid w:val="004538F7"/>
    <w:rsid w:val="0045512A"/>
    <w:rsid w:val="00455579"/>
    <w:rsid w:val="00455B1D"/>
    <w:rsid w:val="00456334"/>
    <w:rsid w:val="004565D3"/>
    <w:rsid w:val="00456DC8"/>
    <w:rsid w:val="00456FC9"/>
    <w:rsid w:val="004573ED"/>
    <w:rsid w:val="004576B0"/>
    <w:rsid w:val="00457F00"/>
    <w:rsid w:val="004600B0"/>
    <w:rsid w:val="00460EB4"/>
    <w:rsid w:val="004613DA"/>
    <w:rsid w:val="0046155D"/>
    <w:rsid w:val="004619D7"/>
    <w:rsid w:val="00461BAB"/>
    <w:rsid w:val="00462FFC"/>
    <w:rsid w:val="00463172"/>
    <w:rsid w:val="004632C2"/>
    <w:rsid w:val="0046332B"/>
    <w:rsid w:val="00464E99"/>
    <w:rsid w:val="00465E65"/>
    <w:rsid w:val="004671F8"/>
    <w:rsid w:val="00467838"/>
    <w:rsid w:val="0047038A"/>
    <w:rsid w:val="0047059A"/>
    <w:rsid w:val="00470C93"/>
    <w:rsid w:val="004711C1"/>
    <w:rsid w:val="0047169E"/>
    <w:rsid w:val="00471D91"/>
    <w:rsid w:val="00471F58"/>
    <w:rsid w:val="004736C8"/>
    <w:rsid w:val="00474458"/>
    <w:rsid w:val="004746E9"/>
    <w:rsid w:val="004748BB"/>
    <w:rsid w:val="00474940"/>
    <w:rsid w:val="0047588D"/>
    <w:rsid w:val="00475D78"/>
    <w:rsid w:val="00476585"/>
    <w:rsid w:val="00476AE9"/>
    <w:rsid w:val="004774B1"/>
    <w:rsid w:val="00477F69"/>
    <w:rsid w:val="00480AC7"/>
    <w:rsid w:val="0048147E"/>
    <w:rsid w:val="004817B7"/>
    <w:rsid w:val="00481845"/>
    <w:rsid w:val="00484DFA"/>
    <w:rsid w:val="004863E6"/>
    <w:rsid w:val="00486B0B"/>
    <w:rsid w:val="0048753B"/>
    <w:rsid w:val="0048756A"/>
    <w:rsid w:val="00487848"/>
    <w:rsid w:val="00490084"/>
    <w:rsid w:val="0049010B"/>
    <w:rsid w:val="00493843"/>
    <w:rsid w:val="0049392E"/>
    <w:rsid w:val="00495C74"/>
    <w:rsid w:val="00496D4C"/>
    <w:rsid w:val="0049716C"/>
    <w:rsid w:val="004977CA"/>
    <w:rsid w:val="00497897"/>
    <w:rsid w:val="004A0B0B"/>
    <w:rsid w:val="004A0BBA"/>
    <w:rsid w:val="004A160A"/>
    <w:rsid w:val="004A292C"/>
    <w:rsid w:val="004A2AF4"/>
    <w:rsid w:val="004A32D2"/>
    <w:rsid w:val="004A645F"/>
    <w:rsid w:val="004B09E5"/>
    <w:rsid w:val="004B0D12"/>
    <w:rsid w:val="004B1B37"/>
    <w:rsid w:val="004B1DA2"/>
    <w:rsid w:val="004B2144"/>
    <w:rsid w:val="004B2B30"/>
    <w:rsid w:val="004B4587"/>
    <w:rsid w:val="004B4C90"/>
    <w:rsid w:val="004B7BF2"/>
    <w:rsid w:val="004C0D5D"/>
    <w:rsid w:val="004C2B0E"/>
    <w:rsid w:val="004C2F2B"/>
    <w:rsid w:val="004C2FB1"/>
    <w:rsid w:val="004C3978"/>
    <w:rsid w:val="004C4FF2"/>
    <w:rsid w:val="004C584C"/>
    <w:rsid w:val="004C5858"/>
    <w:rsid w:val="004C664D"/>
    <w:rsid w:val="004C67B4"/>
    <w:rsid w:val="004C6CBA"/>
    <w:rsid w:val="004C784D"/>
    <w:rsid w:val="004D00E2"/>
    <w:rsid w:val="004D0A50"/>
    <w:rsid w:val="004D0E62"/>
    <w:rsid w:val="004D2C74"/>
    <w:rsid w:val="004D48BA"/>
    <w:rsid w:val="004D59A1"/>
    <w:rsid w:val="004D74F6"/>
    <w:rsid w:val="004D7C03"/>
    <w:rsid w:val="004E1DE2"/>
    <w:rsid w:val="004E2408"/>
    <w:rsid w:val="004E2596"/>
    <w:rsid w:val="004E28A3"/>
    <w:rsid w:val="004E4065"/>
    <w:rsid w:val="004E4733"/>
    <w:rsid w:val="004E4D41"/>
    <w:rsid w:val="004E5070"/>
    <w:rsid w:val="004E58B7"/>
    <w:rsid w:val="004E5AD0"/>
    <w:rsid w:val="004E5C78"/>
    <w:rsid w:val="004E6256"/>
    <w:rsid w:val="004E6334"/>
    <w:rsid w:val="004E6CE3"/>
    <w:rsid w:val="004E7B51"/>
    <w:rsid w:val="004F032E"/>
    <w:rsid w:val="004F04B0"/>
    <w:rsid w:val="004F075A"/>
    <w:rsid w:val="004F0867"/>
    <w:rsid w:val="004F08E3"/>
    <w:rsid w:val="004F0BDD"/>
    <w:rsid w:val="004F0E71"/>
    <w:rsid w:val="004F22E2"/>
    <w:rsid w:val="004F3BAE"/>
    <w:rsid w:val="004F51CF"/>
    <w:rsid w:val="004F6CC2"/>
    <w:rsid w:val="004F7C65"/>
    <w:rsid w:val="005009B6"/>
    <w:rsid w:val="00500F18"/>
    <w:rsid w:val="0050104C"/>
    <w:rsid w:val="005022E4"/>
    <w:rsid w:val="0050231F"/>
    <w:rsid w:val="00502CFC"/>
    <w:rsid w:val="00503DEB"/>
    <w:rsid w:val="005043DC"/>
    <w:rsid w:val="00504EB0"/>
    <w:rsid w:val="00505807"/>
    <w:rsid w:val="00505964"/>
    <w:rsid w:val="00505C48"/>
    <w:rsid w:val="005061D2"/>
    <w:rsid w:val="00506325"/>
    <w:rsid w:val="00507E5A"/>
    <w:rsid w:val="00510760"/>
    <w:rsid w:val="00510CE1"/>
    <w:rsid w:val="00511614"/>
    <w:rsid w:val="00511B0B"/>
    <w:rsid w:val="00512F39"/>
    <w:rsid w:val="005134C7"/>
    <w:rsid w:val="0051370E"/>
    <w:rsid w:val="00513D13"/>
    <w:rsid w:val="0051453D"/>
    <w:rsid w:val="005169D7"/>
    <w:rsid w:val="00517AE1"/>
    <w:rsid w:val="0052068E"/>
    <w:rsid w:val="00520F74"/>
    <w:rsid w:val="00521186"/>
    <w:rsid w:val="005213B5"/>
    <w:rsid w:val="0052239A"/>
    <w:rsid w:val="00522CAC"/>
    <w:rsid w:val="00522E95"/>
    <w:rsid w:val="00523E7C"/>
    <w:rsid w:val="005240E0"/>
    <w:rsid w:val="00524DB4"/>
    <w:rsid w:val="00525689"/>
    <w:rsid w:val="005262C6"/>
    <w:rsid w:val="0053036D"/>
    <w:rsid w:val="005303B0"/>
    <w:rsid w:val="0053061D"/>
    <w:rsid w:val="00531A95"/>
    <w:rsid w:val="00531EDD"/>
    <w:rsid w:val="00531F20"/>
    <w:rsid w:val="00533507"/>
    <w:rsid w:val="005338BA"/>
    <w:rsid w:val="005346ED"/>
    <w:rsid w:val="00534E37"/>
    <w:rsid w:val="00535AA9"/>
    <w:rsid w:val="00536518"/>
    <w:rsid w:val="0053706F"/>
    <w:rsid w:val="00537CAD"/>
    <w:rsid w:val="00537E4B"/>
    <w:rsid w:val="00540726"/>
    <w:rsid w:val="00540D7B"/>
    <w:rsid w:val="00541285"/>
    <w:rsid w:val="00541C2E"/>
    <w:rsid w:val="00542370"/>
    <w:rsid w:val="00542776"/>
    <w:rsid w:val="00542D11"/>
    <w:rsid w:val="00542ECF"/>
    <w:rsid w:val="005437E9"/>
    <w:rsid w:val="00544022"/>
    <w:rsid w:val="00551D03"/>
    <w:rsid w:val="00551F2F"/>
    <w:rsid w:val="0055289A"/>
    <w:rsid w:val="00552C84"/>
    <w:rsid w:val="00552F1B"/>
    <w:rsid w:val="00553718"/>
    <w:rsid w:val="00553AC6"/>
    <w:rsid w:val="005544B9"/>
    <w:rsid w:val="0055473F"/>
    <w:rsid w:val="0055540D"/>
    <w:rsid w:val="00555EBD"/>
    <w:rsid w:val="005561FF"/>
    <w:rsid w:val="005562D1"/>
    <w:rsid w:val="00556830"/>
    <w:rsid w:val="00557F85"/>
    <w:rsid w:val="00560662"/>
    <w:rsid w:val="005609EE"/>
    <w:rsid w:val="00560B33"/>
    <w:rsid w:val="005619B8"/>
    <w:rsid w:val="00562123"/>
    <w:rsid w:val="00562E46"/>
    <w:rsid w:val="005631FE"/>
    <w:rsid w:val="0056487D"/>
    <w:rsid w:val="00564DA5"/>
    <w:rsid w:val="00564EF4"/>
    <w:rsid w:val="0056574C"/>
    <w:rsid w:val="00566522"/>
    <w:rsid w:val="00566578"/>
    <w:rsid w:val="00566DBA"/>
    <w:rsid w:val="0056712D"/>
    <w:rsid w:val="00567497"/>
    <w:rsid w:val="00567DAA"/>
    <w:rsid w:val="00570AC8"/>
    <w:rsid w:val="00571501"/>
    <w:rsid w:val="00573856"/>
    <w:rsid w:val="00573D87"/>
    <w:rsid w:val="00573D98"/>
    <w:rsid w:val="00574403"/>
    <w:rsid w:val="00576E35"/>
    <w:rsid w:val="00577C16"/>
    <w:rsid w:val="00580C1E"/>
    <w:rsid w:val="00582A62"/>
    <w:rsid w:val="00582B90"/>
    <w:rsid w:val="00583E7F"/>
    <w:rsid w:val="00584278"/>
    <w:rsid w:val="005843C4"/>
    <w:rsid w:val="005855F5"/>
    <w:rsid w:val="005857D5"/>
    <w:rsid w:val="0058615D"/>
    <w:rsid w:val="005865A8"/>
    <w:rsid w:val="00586C71"/>
    <w:rsid w:val="00587753"/>
    <w:rsid w:val="005905F1"/>
    <w:rsid w:val="00591194"/>
    <w:rsid w:val="00591658"/>
    <w:rsid w:val="00591D1C"/>
    <w:rsid w:val="00592BCB"/>
    <w:rsid w:val="00592F3C"/>
    <w:rsid w:val="005938E9"/>
    <w:rsid w:val="00593F3A"/>
    <w:rsid w:val="00594ED9"/>
    <w:rsid w:val="00596452"/>
    <w:rsid w:val="0059669F"/>
    <w:rsid w:val="00596B4C"/>
    <w:rsid w:val="00596D56"/>
    <w:rsid w:val="005972D8"/>
    <w:rsid w:val="00597AE0"/>
    <w:rsid w:val="00597F19"/>
    <w:rsid w:val="005A0593"/>
    <w:rsid w:val="005A124A"/>
    <w:rsid w:val="005A1AFC"/>
    <w:rsid w:val="005A1E63"/>
    <w:rsid w:val="005A1F2C"/>
    <w:rsid w:val="005A2DCC"/>
    <w:rsid w:val="005A3ECF"/>
    <w:rsid w:val="005A4972"/>
    <w:rsid w:val="005A7644"/>
    <w:rsid w:val="005A7B46"/>
    <w:rsid w:val="005A7F40"/>
    <w:rsid w:val="005B105C"/>
    <w:rsid w:val="005B1661"/>
    <w:rsid w:val="005B1795"/>
    <w:rsid w:val="005B1DDD"/>
    <w:rsid w:val="005B1F43"/>
    <w:rsid w:val="005B5914"/>
    <w:rsid w:val="005B603D"/>
    <w:rsid w:val="005B77A7"/>
    <w:rsid w:val="005B7BF0"/>
    <w:rsid w:val="005C04B1"/>
    <w:rsid w:val="005C0720"/>
    <w:rsid w:val="005C0BEF"/>
    <w:rsid w:val="005C166F"/>
    <w:rsid w:val="005C20C2"/>
    <w:rsid w:val="005C38CF"/>
    <w:rsid w:val="005C49A4"/>
    <w:rsid w:val="005C4C77"/>
    <w:rsid w:val="005C67A6"/>
    <w:rsid w:val="005C7356"/>
    <w:rsid w:val="005C73BD"/>
    <w:rsid w:val="005C74FF"/>
    <w:rsid w:val="005C77D1"/>
    <w:rsid w:val="005D0176"/>
    <w:rsid w:val="005D0381"/>
    <w:rsid w:val="005D249D"/>
    <w:rsid w:val="005D2748"/>
    <w:rsid w:val="005D2AAE"/>
    <w:rsid w:val="005D3B2F"/>
    <w:rsid w:val="005D3BEE"/>
    <w:rsid w:val="005D606C"/>
    <w:rsid w:val="005D6181"/>
    <w:rsid w:val="005D71D7"/>
    <w:rsid w:val="005D769D"/>
    <w:rsid w:val="005E118F"/>
    <w:rsid w:val="005E1B61"/>
    <w:rsid w:val="005E1DE5"/>
    <w:rsid w:val="005E309C"/>
    <w:rsid w:val="005E3418"/>
    <w:rsid w:val="005E395A"/>
    <w:rsid w:val="005E48BA"/>
    <w:rsid w:val="005E4DAF"/>
    <w:rsid w:val="005E50FA"/>
    <w:rsid w:val="005E52D7"/>
    <w:rsid w:val="005E67BF"/>
    <w:rsid w:val="005F10AE"/>
    <w:rsid w:val="005F2427"/>
    <w:rsid w:val="005F29DA"/>
    <w:rsid w:val="005F30B2"/>
    <w:rsid w:val="005F459E"/>
    <w:rsid w:val="005F4C00"/>
    <w:rsid w:val="005F5051"/>
    <w:rsid w:val="005F5973"/>
    <w:rsid w:val="005F5A66"/>
    <w:rsid w:val="005F68EB"/>
    <w:rsid w:val="005F70AB"/>
    <w:rsid w:val="00600592"/>
    <w:rsid w:val="00600B2A"/>
    <w:rsid w:val="00600B58"/>
    <w:rsid w:val="00601521"/>
    <w:rsid w:val="006016AF"/>
    <w:rsid w:val="006017F9"/>
    <w:rsid w:val="00601FA7"/>
    <w:rsid w:val="00605813"/>
    <w:rsid w:val="0060593C"/>
    <w:rsid w:val="00606C42"/>
    <w:rsid w:val="00607260"/>
    <w:rsid w:val="00607E8B"/>
    <w:rsid w:val="0061064E"/>
    <w:rsid w:val="006108C2"/>
    <w:rsid w:val="006113D1"/>
    <w:rsid w:val="0061219F"/>
    <w:rsid w:val="00612B8B"/>
    <w:rsid w:val="0061532A"/>
    <w:rsid w:val="00615C5E"/>
    <w:rsid w:val="006162B0"/>
    <w:rsid w:val="00616942"/>
    <w:rsid w:val="00616C4C"/>
    <w:rsid w:val="00617A64"/>
    <w:rsid w:val="00617EA9"/>
    <w:rsid w:val="0062419E"/>
    <w:rsid w:val="0062425E"/>
    <w:rsid w:val="00624C31"/>
    <w:rsid w:val="00625AD2"/>
    <w:rsid w:val="00630D2C"/>
    <w:rsid w:val="00631826"/>
    <w:rsid w:val="006345F3"/>
    <w:rsid w:val="00634AC9"/>
    <w:rsid w:val="006350CE"/>
    <w:rsid w:val="006356EE"/>
    <w:rsid w:val="0063647E"/>
    <w:rsid w:val="00636D78"/>
    <w:rsid w:val="006373F9"/>
    <w:rsid w:val="00637C94"/>
    <w:rsid w:val="00641144"/>
    <w:rsid w:val="0064179C"/>
    <w:rsid w:val="006418EF"/>
    <w:rsid w:val="006427C0"/>
    <w:rsid w:val="00642F85"/>
    <w:rsid w:val="0064336E"/>
    <w:rsid w:val="006434F6"/>
    <w:rsid w:val="00643514"/>
    <w:rsid w:val="00643E04"/>
    <w:rsid w:val="006441AF"/>
    <w:rsid w:val="00644989"/>
    <w:rsid w:val="00644FDC"/>
    <w:rsid w:val="0064549C"/>
    <w:rsid w:val="0064574B"/>
    <w:rsid w:val="00645CA6"/>
    <w:rsid w:val="006466E1"/>
    <w:rsid w:val="00652103"/>
    <w:rsid w:val="00652FFD"/>
    <w:rsid w:val="00653594"/>
    <w:rsid w:val="006536D4"/>
    <w:rsid w:val="0065512F"/>
    <w:rsid w:val="0065595A"/>
    <w:rsid w:val="0065704A"/>
    <w:rsid w:val="00657A73"/>
    <w:rsid w:val="00663296"/>
    <w:rsid w:val="006632EE"/>
    <w:rsid w:val="0066465E"/>
    <w:rsid w:val="00664FFA"/>
    <w:rsid w:val="00665229"/>
    <w:rsid w:val="00665294"/>
    <w:rsid w:val="00665A6A"/>
    <w:rsid w:val="00667829"/>
    <w:rsid w:val="00670774"/>
    <w:rsid w:val="00670B46"/>
    <w:rsid w:val="00670B5F"/>
    <w:rsid w:val="006713B7"/>
    <w:rsid w:val="0067163D"/>
    <w:rsid w:val="00671793"/>
    <w:rsid w:val="0067243C"/>
    <w:rsid w:val="00672651"/>
    <w:rsid w:val="00672E09"/>
    <w:rsid w:val="00674405"/>
    <w:rsid w:val="0067475A"/>
    <w:rsid w:val="00674DE5"/>
    <w:rsid w:val="0067787D"/>
    <w:rsid w:val="00680686"/>
    <w:rsid w:val="006819F8"/>
    <w:rsid w:val="00681E12"/>
    <w:rsid w:val="006824B5"/>
    <w:rsid w:val="006826EC"/>
    <w:rsid w:val="00682F41"/>
    <w:rsid w:val="0068371F"/>
    <w:rsid w:val="00683805"/>
    <w:rsid w:val="006845E8"/>
    <w:rsid w:val="00684D15"/>
    <w:rsid w:val="006855F2"/>
    <w:rsid w:val="00686135"/>
    <w:rsid w:val="00686301"/>
    <w:rsid w:val="006866CC"/>
    <w:rsid w:val="00686A6B"/>
    <w:rsid w:val="00686FB0"/>
    <w:rsid w:val="0068773D"/>
    <w:rsid w:val="00690A04"/>
    <w:rsid w:val="00690B78"/>
    <w:rsid w:val="00691452"/>
    <w:rsid w:val="0069187D"/>
    <w:rsid w:val="006930F7"/>
    <w:rsid w:val="0069318C"/>
    <w:rsid w:val="00693621"/>
    <w:rsid w:val="00694A5B"/>
    <w:rsid w:val="0069597E"/>
    <w:rsid w:val="006960F5"/>
    <w:rsid w:val="006962CE"/>
    <w:rsid w:val="00696A5C"/>
    <w:rsid w:val="00697A24"/>
    <w:rsid w:val="006A0518"/>
    <w:rsid w:val="006A3EBB"/>
    <w:rsid w:val="006A41C6"/>
    <w:rsid w:val="006A460C"/>
    <w:rsid w:val="006A53F1"/>
    <w:rsid w:val="006A5E17"/>
    <w:rsid w:val="006A5EC7"/>
    <w:rsid w:val="006A65C0"/>
    <w:rsid w:val="006A72E0"/>
    <w:rsid w:val="006B058B"/>
    <w:rsid w:val="006B081C"/>
    <w:rsid w:val="006B09A2"/>
    <w:rsid w:val="006B17A9"/>
    <w:rsid w:val="006B187C"/>
    <w:rsid w:val="006B4035"/>
    <w:rsid w:val="006B5C9B"/>
    <w:rsid w:val="006B6634"/>
    <w:rsid w:val="006B6E1A"/>
    <w:rsid w:val="006B736C"/>
    <w:rsid w:val="006C033F"/>
    <w:rsid w:val="006C07D4"/>
    <w:rsid w:val="006C1B7A"/>
    <w:rsid w:val="006C20FE"/>
    <w:rsid w:val="006C21F8"/>
    <w:rsid w:val="006C2EFE"/>
    <w:rsid w:val="006C367F"/>
    <w:rsid w:val="006C573C"/>
    <w:rsid w:val="006C5DA8"/>
    <w:rsid w:val="006C6564"/>
    <w:rsid w:val="006C6606"/>
    <w:rsid w:val="006D016C"/>
    <w:rsid w:val="006D098A"/>
    <w:rsid w:val="006D0DDF"/>
    <w:rsid w:val="006D16E4"/>
    <w:rsid w:val="006D2116"/>
    <w:rsid w:val="006D2AC0"/>
    <w:rsid w:val="006D2BC5"/>
    <w:rsid w:val="006D3B12"/>
    <w:rsid w:val="006D3E93"/>
    <w:rsid w:val="006D5600"/>
    <w:rsid w:val="006D5D25"/>
    <w:rsid w:val="006D66F9"/>
    <w:rsid w:val="006E0456"/>
    <w:rsid w:val="006E04CA"/>
    <w:rsid w:val="006E0A5E"/>
    <w:rsid w:val="006E0D26"/>
    <w:rsid w:val="006E18B2"/>
    <w:rsid w:val="006E2C63"/>
    <w:rsid w:val="006E3749"/>
    <w:rsid w:val="006E3D27"/>
    <w:rsid w:val="006E4997"/>
    <w:rsid w:val="006E4FDD"/>
    <w:rsid w:val="006E598B"/>
    <w:rsid w:val="006E69D3"/>
    <w:rsid w:val="006E6B6C"/>
    <w:rsid w:val="006E6DCF"/>
    <w:rsid w:val="006E6E16"/>
    <w:rsid w:val="006E7115"/>
    <w:rsid w:val="006E742A"/>
    <w:rsid w:val="006E79F6"/>
    <w:rsid w:val="006E7CB9"/>
    <w:rsid w:val="006F0562"/>
    <w:rsid w:val="006F0874"/>
    <w:rsid w:val="006F0E9D"/>
    <w:rsid w:val="006F158F"/>
    <w:rsid w:val="006F2ACB"/>
    <w:rsid w:val="006F2DF0"/>
    <w:rsid w:val="006F4F47"/>
    <w:rsid w:val="006F5294"/>
    <w:rsid w:val="006F583D"/>
    <w:rsid w:val="006F588E"/>
    <w:rsid w:val="006F5D46"/>
    <w:rsid w:val="006F5EDC"/>
    <w:rsid w:val="006F69F3"/>
    <w:rsid w:val="007010EB"/>
    <w:rsid w:val="00702049"/>
    <w:rsid w:val="00702931"/>
    <w:rsid w:val="00703B8A"/>
    <w:rsid w:val="00704E35"/>
    <w:rsid w:val="00705EF8"/>
    <w:rsid w:val="007063F8"/>
    <w:rsid w:val="00707A40"/>
    <w:rsid w:val="00707AB4"/>
    <w:rsid w:val="00710CDC"/>
    <w:rsid w:val="007111CC"/>
    <w:rsid w:val="00711413"/>
    <w:rsid w:val="00711584"/>
    <w:rsid w:val="00711A22"/>
    <w:rsid w:val="00712521"/>
    <w:rsid w:val="00712D66"/>
    <w:rsid w:val="0071354E"/>
    <w:rsid w:val="00714733"/>
    <w:rsid w:val="00714A58"/>
    <w:rsid w:val="00714BB9"/>
    <w:rsid w:val="0071502B"/>
    <w:rsid w:val="00715E93"/>
    <w:rsid w:val="007162A7"/>
    <w:rsid w:val="007162E6"/>
    <w:rsid w:val="00717022"/>
    <w:rsid w:val="00722857"/>
    <w:rsid w:val="0072296B"/>
    <w:rsid w:val="00723177"/>
    <w:rsid w:val="0072360D"/>
    <w:rsid w:val="00723CC7"/>
    <w:rsid w:val="00723EB6"/>
    <w:rsid w:val="007240FD"/>
    <w:rsid w:val="00724A8E"/>
    <w:rsid w:val="0072613B"/>
    <w:rsid w:val="00726833"/>
    <w:rsid w:val="00727E3D"/>
    <w:rsid w:val="00730E4C"/>
    <w:rsid w:val="007313B2"/>
    <w:rsid w:val="00731608"/>
    <w:rsid w:val="00732E4B"/>
    <w:rsid w:val="00733C29"/>
    <w:rsid w:val="00733CE3"/>
    <w:rsid w:val="007345B3"/>
    <w:rsid w:val="007350EF"/>
    <w:rsid w:val="00735A7D"/>
    <w:rsid w:val="00736347"/>
    <w:rsid w:val="007365D2"/>
    <w:rsid w:val="0073664C"/>
    <w:rsid w:val="0073769C"/>
    <w:rsid w:val="00737EB4"/>
    <w:rsid w:val="00737F06"/>
    <w:rsid w:val="00740AE7"/>
    <w:rsid w:val="00740AF3"/>
    <w:rsid w:val="00742D8A"/>
    <w:rsid w:val="00742E13"/>
    <w:rsid w:val="00745A01"/>
    <w:rsid w:val="00745AD7"/>
    <w:rsid w:val="00745F2C"/>
    <w:rsid w:val="00746DAF"/>
    <w:rsid w:val="00747435"/>
    <w:rsid w:val="00751BB5"/>
    <w:rsid w:val="00751D0D"/>
    <w:rsid w:val="00751ED4"/>
    <w:rsid w:val="0075280A"/>
    <w:rsid w:val="00753391"/>
    <w:rsid w:val="00753C29"/>
    <w:rsid w:val="00753F07"/>
    <w:rsid w:val="00754551"/>
    <w:rsid w:val="00754E18"/>
    <w:rsid w:val="00755407"/>
    <w:rsid w:val="00755531"/>
    <w:rsid w:val="00755F4E"/>
    <w:rsid w:val="00757B97"/>
    <w:rsid w:val="00757D03"/>
    <w:rsid w:val="00757F29"/>
    <w:rsid w:val="007608B9"/>
    <w:rsid w:val="00760AA2"/>
    <w:rsid w:val="00760C2B"/>
    <w:rsid w:val="00760E7B"/>
    <w:rsid w:val="007618EA"/>
    <w:rsid w:val="00761F59"/>
    <w:rsid w:val="00762E55"/>
    <w:rsid w:val="00763EB0"/>
    <w:rsid w:val="007640D4"/>
    <w:rsid w:val="007644EE"/>
    <w:rsid w:val="007657F8"/>
    <w:rsid w:val="00767248"/>
    <w:rsid w:val="007719A9"/>
    <w:rsid w:val="00771E3F"/>
    <w:rsid w:val="00772356"/>
    <w:rsid w:val="00773324"/>
    <w:rsid w:val="00774B2F"/>
    <w:rsid w:val="007760C1"/>
    <w:rsid w:val="00777900"/>
    <w:rsid w:val="00780824"/>
    <w:rsid w:val="00780B9D"/>
    <w:rsid w:val="007814C7"/>
    <w:rsid w:val="007833A7"/>
    <w:rsid w:val="00783A20"/>
    <w:rsid w:val="00783A70"/>
    <w:rsid w:val="00785716"/>
    <w:rsid w:val="00785C0B"/>
    <w:rsid w:val="00786872"/>
    <w:rsid w:val="00786C4C"/>
    <w:rsid w:val="00786E46"/>
    <w:rsid w:val="00787190"/>
    <w:rsid w:val="00787B87"/>
    <w:rsid w:val="00787FB8"/>
    <w:rsid w:val="0079058A"/>
    <w:rsid w:val="007906C6"/>
    <w:rsid w:val="00790D73"/>
    <w:rsid w:val="00791D43"/>
    <w:rsid w:val="00791D93"/>
    <w:rsid w:val="007926FE"/>
    <w:rsid w:val="00792727"/>
    <w:rsid w:val="007939BD"/>
    <w:rsid w:val="00793A4D"/>
    <w:rsid w:val="00794C11"/>
    <w:rsid w:val="00795488"/>
    <w:rsid w:val="00795EF4"/>
    <w:rsid w:val="0079631D"/>
    <w:rsid w:val="00796BA9"/>
    <w:rsid w:val="00797EBD"/>
    <w:rsid w:val="00797F39"/>
    <w:rsid w:val="007A0256"/>
    <w:rsid w:val="007A0C08"/>
    <w:rsid w:val="007A1CFC"/>
    <w:rsid w:val="007A2DC7"/>
    <w:rsid w:val="007A2F77"/>
    <w:rsid w:val="007A3E8B"/>
    <w:rsid w:val="007A4B5C"/>
    <w:rsid w:val="007A5921"/>
    <w:rsid w:val="007A6B00"/>
    <w:rsid w:val="007A7276"/>
    <w:rsid w:val="007A7337"/>
    <w:rsid w:val="007A7A90"/>
    <w:rsid w:val="007B05C3"/>
    <w:rsid w:val="007B0BBB"/>
    <w:rsid w:val="007B20A9"/>
    <w:rsid w:val="007B29CC"/>
    <w:rsid w:val="007B4CE4"/>
    <w:rsid w:val="007B55F8"/>
    <w:rsid w:val="007B5B99"/>
    <w:rsid w:val="007B6F0D"/>
    <w:rsid w:val="007B6FDC"/>
    <w:rsid w:val="007B7053"/>
    <w:rsid w:val="007B7476"/>
    <w:rsid w:val="007B7E36"/>
    <w:rsid w:val="007C0AC5"/>
    <w:rsid w:val="007C0EF9"/>
    <w:rsid w:val="007C1351"/>
    <w:rsid w:val="007C14D2"/>
    <w:rsid w:val="007C15D6"/>
    <w:rsid w:val="007C1C03"/>
    <w:rsid w:val="007C2103"/>
    <w:rsid w:val="007C2478"/>
    <w:rsid w:val="007C332A"/>
    <w:rsid w:val="007C3A13"/>
    <w:rsid w:val="007C43E9"/>
    <w:rsid w:val="007C59A6"/>
    <w:rsid w:val="007D0382"/>
    <w:rsid w:val="007D18C8"/>
    <w:rsid w:val="007D1BC0"/>
    <w:rsid w:val="007D1C6B"/>
    <w:rsid w:val="007D24B6"/>
    <w:rsid w:val="007D28C9"/>
    <w:rsid w:val="007D4A9F"/>
    <w:rsid w:val="007D4CFD"/>
    <w:rsid w:val="007D559C"/>
    <w:rsid w:val="007D6019"/>
    <w:rsid w:val="007D6366"/>
    <w:rsid w:val="007D7D75"/>
    <w:rsid w:val="007E2C2D"/>
    <w:rsid w:val="007E35DB"/>
    <w:rsid w:val="007E376F"/>
    <w:rsid w:val="007E3DFD"/>
    <w:rsid w:val="007E43E8"/>
    <w:rsid w:val="007E6960"/>
    <w:rsid w:val="007E6B1B"/>
    <w:rsid w:val="007E6BCE"/>
    <w:rsid w:val="007E6FBD"/>
    <w:rsid w:val="007F027C"/>
    <w:rsid w:val="007F03EF"/>
    <w:rsid w:val="007F07FA"/>
    <w:rsid w:val="007F1097"/>
    <w:rsid w:val="007F2384"/>
    <w:rsid w:val="007F33A8"/>
    <w:rsid w:val="007F3979"/>
    <w:rsid w:val="007F3A4B"/>
    <w:rsid w:val="007F42BE"/>
    <w:rsid w:val="007F4C01"/>
    <w:rsid w:val="007F51EE"/>
    <w:rsid w:val="007F77AB"/>
    <w:rsid w:val="008020B4"/>
    <w:rsid w:val="008023EB"/>
    <w:rsid w:val="0080331A"/>
    <w:rsid w:val="008034F0"/>
    <w:rsid w:val="008042AA"/>
    <w:rsid w:val="00804D98"/>
    <w:rsid w:val="00805B4A"/>
    <w:rsid w:val="00807EC4"/>
    <w:rsid w:val="00807EF4"/>
    <w:rsid w:val="0081001E"/>
    <w:rsid w:val="0081021D"/>
    <w:rsid w:val="00810519"/>
    <w:rsid w:val="00811AEC"/>
    <w:rsid w:val="00812B69"/>
    <w:rsid w:val="00813A9B"/>
    <w:rsid w:val="0081514F"/>
    <w:rsid w:val="00815658"/>
    <w:rsid w:val="008156FE"/>
    <w:rsid w:val="00816D9B"/>
    <w:rsid w:val="008170DF"/>
    <w:rsid w:val="00817A1B"/>
    <w:rsid w:val="00817B66"/>
    <w:rsid w:val="0082168D"/>
    <w:rsid w:val="00821AE9"/>
    <w:rsid w:val="00821C3B"/>
    <w:rsid w:val="008230A4"/>
    <w:rsid w:val="0082325E"/>
    <w:rsid w:val="00823294"/>
    <w:rsid w:val="0082454A"/>
    <w:rsid w:val="0082463A"/>
    <w:rsid w:val="00827533"/>
    <w:rsid w:val="00827A09"/>
    <w:rsid w:val="00827AAB"/>
    <w:rsid w:val="00827BD4"/>
    <w:rsid w:val="00830381"/>
    <w:rsid w:val="00831C0D"/>
    <w:rsid w:val="008322BE"/>
    <w:rsid w:val="008327E4"/>
    <w:rsid w:val="00833C36"/>
    <w:rsid w:val="00834440"/>
    <w:rsid w:val="00834E44"/>
    <w:rsid w:val="00835AD9"/>
    <w:rsid w:val="00835BA2"/>
    <w:rsid w:val="008364CB"/>
    <w:rsid w:val="0083771A"/>
    <w:rsid w:val="00837F86"/>
    <w:rsid w:val="008404E8"/>
    <w:rsid w:val="00840755"/>
    <w:rsid w:val="008409B6"/>
    <w:rsid w:val="008417CE"/>
    <w:rsid w:val="0084458C"/>
    <w:rsid w:val="008453D1"/>
    <w:rsid w:val="0084560A"/>
    <w:rsid w:val="00845D6D"/>
    <w:rsid w:val="00845EE9"/>
    <w:rsid w:val="008466D6"/>
    <w:rsid w:val="00846DFD"/>
    <w:rsid w:val="008504A7"/>
    <w:rsid w:val="00851080"/>
    <w:rsid w:val="0085125E"/>
    <w:rsid w:val="0085162B"/>
    <w:rsid w:val="00851663"/>
    <w:rsid w:val="008517B6"/>
    <w:rsid w:val="00851814"/>
    <w:rsid w:val="00852022"/>
    <w:rsid w:val="0085255F"/>
    <w:rsid w:val="00852597"/>
    <w:rsid w:val="00852CB9"/>
    <w:rsid w:val="008539A3"/>
    <w:rsid w:val="00853E5B"/>
    <w:rsid w:val="008550D5"/>
    <w:rsid w:val="00855EF5"/>
    <w:rsid w:val="00856351"/>
    <w:rsid w:val="00856CCC"/>
    <w:rsid w:val="0085761C"/>
    <w:rsid w:val="00857AB7"/>
    <w:rsid w:val="0086030A"/>
    <w:rsid w:val="00860496"/>
    <w:rsid w:val="0086132E"/>
    <w:rsid w:val="008627BA"/>
    <w:rsid w:val="00862B1C"/>
    <w:rsid w:val="008633AC"/>
    <w:rsid w:val="00863641"/>
    <w:rsid w:val="0086414B"/>
    <w:rsid w:val="00864B3E"/>
    <w:rsid w:val="00865B2D"/>
    <w:rsid w:val="008664FD"/>
    <w:rsid w:val="008678AD"/>
    <w:rsid w:val="00870FBB"/>
    <w:rsid w:val="00871624"/>
    <w:rsid w:val="00871F55"/>
    <w:rsid w:val="00872165"/>
    <w:rsid w:val="00872E97"/>
    <w:rsid w:val="00872EE8"/>
    <w:rsid w:val="00873C29"/>
    <w:rsid w:val="00873D7B"/>
    <w:rsid w:val="00874371"/>
    <w:rsid w:val="008748E0"/>
    <w:rsid w:val="008767D7"/>
    <w:rsid w:val="008769B2"/>
    <w:rsid w:val="008775EF"/>
    <w:rsid w:val="00877A65"/>
    <w:rsid w:val="00880CAB"/>
    <w:rsid w:val="00880E44"/>
    <w:rsid w:val="00881181"/>
    <w:rsid w:val="00881883"/>
    <w:rsid w:val="00881B5E"/>
    <w:rsid w:val="00881BC9"/>
    <w:rsid w:val="00882806"/>
    <w:rsid w:val="008833F9"/>
    <w:rsid w:val="00883597"/>
    <w:rsid w:val="0088454E"/>
    <w:rsid w:val="00885580"/>
    <w:rsid w:val="00886B1D"/>
    <w:rsid w:val="00887988"/>
    <w:rsid w:val="00890113"/>
    <w:rsid w:val="00892203"/>
    <w:rsid w:val="0089260A"/>
    <w:rsid w:val="00892D65"/>
    <w:rsid w:val="00894ACC"/>
    <w:rsid w:val="00894E1F"/>
    <w:rsid w:val="00896AB1"/>
    <w:rsid w:val="008A0FBF"/>
    <w:rsid w:val="008A3419"/>
    <w:rsid w:val="008A3A43"/>
    <w:rsid w:val="008A3B23"/>
    <w:rsid w:val="008A3CBC"/>
    <w:rsid w:val="008A41E1"/>
    <w:rsid w:val="008A55D5"/>
    <w:rsid w:val="008A5665"/>
    <w:rsid w:val="008A6F04"/>
    <w:rsid w:val="008A705B"/>
    <w:rsid w:val="008A7A80"/>
    <w:rsid w:val="008B07A6"/>
    <w:rsid w:val="008B102E"/>
    <w:rsid w:val="008B1111"/>
    <w:rsid w:val="008B161B"/>
    <w:rsid w:val="008B219B"/>
    <w:rsid w:val="008B3A41"/>
    <w:rsid w:val="008B469D"/>
    <w:rsid w:val="008B4AEF"/>
    <w:rsid w:val="008B4DD7"/>
    <w:rsid w:val="008B51A1"/>
    <w:rsid w:val="008B673B"/>
    <w:rsid w:val="008B6D51"/>
    <w:rsid w:val="008C2A04"/>
    <w:rsid w:val="008C2F09"/>
    <w:rsid w:val="008C2FEE"/>
    <w:rsid w:val="008C4162"/>
    <w:rsid w:val="008C4813"/>
    <w:rsid w:val="008C569F"/>
    <w:rsid w:val="008C6142"/>
    <w:rsid w:val="008C6219"/>
    <w:rsid w:val="008C682D"/>
    <w:rsid w:val="008C6A5F"/>
    <w:rsid w:val="008D0730"/>
    <w:rsid w:val="008D0C25"/>
    <w:rsid w:val="008D236B"/>
    <w:rsid w:val="008D31DB"/>
    <w:rsid w:val="008D3EE2"/>
    <w:rsid w:val="008D48CE"/>
    <w:rsid w:val="008D4E8F"/>
    <w:rsid w:val="008E0033"/>
    <w:rsid w:val="008E0824"/>
    <w:rsid w:val="008E1123"/>
    <w:rsid w:val="008E1593"/>
    <w:rsid w:val="008E2579"/>
    <w:rsid w:val="008E319C"/>
    <w:rsid w:val="008E34A1"/>
    <w:rsid w:val="008E4047"/>
    <w:rsid w:val="008E4B1E"/>
    <w:rsid w:val="008E502F"/>
    <w:rsid w:val="008E54D2"/>
    <w:rsid w:val="008E5BA1"/>
    <w:rsid w:val="008E61A7"/>
    <w:rsid w:val="008E6AA7"/>
    <w:rsid w:val="008E7180"/>
    <w:rsid w:val="008E71CE"/>
    <w:rsid w:val="008E760D"/>
    <w:rsid w:val="008F0D1C"/>
    <w:rsid w:val="008F3A13"/>
    <w:rsid w:val="008F3FFD"/>
    <w:rsid w:val="008F5D80"/>
    <w:rsid w:val="008F703C"/>
    <w:rsid w:val="008F70B8"/>
    <w:rsid w:val="00900BC9"/>
    <w:rsid w:val="00901BC9"/>
    <w:rsid w:val="009034F9"/>
    <w:rsid w:val="00905202"/>
    <w:rsid w:val="009054D4"/>
    <w:rsid w:val="009066B8"/>
    <w:rsid w:val="009078F8"/>
    <w:rsid w:val="00910032"/>
    <w:rsid w:val="00910226"/>
    <w:rsid w:val="0091103C"/>
    <w:rsid w:val="0091161E"/>
    <w:rsid w:val="009118C5"/>
    <w:rsid w:val="0091280C"/>
    <w:rsid w:val="0091314F"/>
    <w:rsid w:val="009135D4"/>
    <w:rsid w:val="009136F4"/>
    <w:rsid w:val="00914830"/>
    <w:rsid w:val="00915202"/>
    <w:rsid w:val="00915264"/>
    <w:rsid w:val="00915EB5"/>
    <w:rsid w:val="009164A5"/>
    <w:rsid w:val="00917720"/>
    <w:rsid w:val="0092120D"/>
    <w:rsid w:val="00921741"/>
    <w:rsid w:val="00922560"/>
    <w:rsid w:val="00922F4C"/>
    <w:rsid w:val="00922F80"/>
    <w:rsid w:val="00924179"/>
    <w:rsid w:val="00925465"/>
    <w:rsid w:val="00925A11"/>
    <w:rsid w:val="00925FB8"/>
    <w:rsid w:val="00926679"/>
    <w:rsid w:val="00926710"/>
    <w:rsid w:val="009268F3"/>
    <w:rsid w:val="009272AD"/>
    <w:rsid w:val="00927B5D"/>
    <w:rsid w:val="00927DDF"/>
    <w:rsid w:val="009306C9"/>
    <w:rsid w:val="0093075F"/>
    <w:rsid w:val="00930895"/>
    <w:rsid w:val="009312F6"/>
    <w:rsid w:val="00932EC6"/>
    <w:rsid w:val="00933157"/>
    <w:rsid w:val="00933B3B"/>
    <w:rsid w:val="009342CB"/>
    <w:rsid w:val="009346A6"/>
    <w:rsid w:val="009347D0"/>
    <w:rsid w:val="009350C7"/>
    <w:rsid w:val="00935AF1"/>
    <w:rsid w:val="00936894"/>
    <w:rsid w:val="00936E17"/>
    <w:rsid w:val="00937149"/>
    <w:rsid w:val="00940E55"/>
    <w:rsid w:val="009414B5"/>
    <w:rsid w:val="00941747"/>
    <w:rsid w:val="00941B62"/>
    <w:rsid w:val="00942B38"/>
    <w:rsid w:val="009438EB"/>
    <w:rsid w:val="00943DE2"/>
    <w:rsid w:val="00945505"/>
    <w:rsid w:val="00945A5F"/>
    <w:rsid w:val="009465E9"/>
    <w:rsid w:val="0094696C"/>
    <w:rsid w:val="00947001"/>
    <w:rsid w:val="009475A5"/>
    <w:rsid w:val="009505D4"/>
    <w:rsid w:val="00950E71"/>
    <w:rsid w:val="00952D06"/>
    <w:rsid w:val="00952FE4"/>
    <w:rsid w:val="00954266"/>
    <w:rsid w:val="009552A0"/>
    <w:rsid w:val="009557C1"/>
    <w:rsid w:val="00955E0A"/>
    <w:rsid w:val="009564FB"/>
    <w:rsid w:val="00957DC1"/>
    <w:rsid w:val="0096028D"/>
    <w:rsid w:val="00960EAE"/>
    <w:rsid w:val="009618E6"/>
    <w:rsid w:val="009625CB"/>
    <w:rsid w:val="00962ABF"/>
    <w:rsid w:val="00962E0C"/>
    <w:rsid w:val="009630BA"/>
    <w:rsid w:val="00963634"/>
    <w:rsid w:val="00963F69"/>
    <w:rsid w:val="00965ACD"/>
    <w:rsid w:val="00965AD0"/>
    <w:rsid w:val="009708EF"/>
    <w:rsid w:val="00971177"/>
    <w:rsid w:val="0097139A"/>
    <w:rsid w:val="00971C7C"/>
    <w:rsid w:val="00971FD5"/>
    <w:rsid w:val="00973927"/>
    <w:rsid w:val="00974273"/>
    <w:rsid w:val="00974AFB"/>
    <w:rsid w:val="00974C9F"/>
    <w:rsid w:val="0097593F"/>
    <w:rsid w:val="009768CB"/>
    <w:rsid w:val="00976A72"/>
    <w:rsid w:val="0097725E"/>
    <w:rsid w:val="00977461"/>
    <w:rsid w:val="00980E97"/>
    <w:rsid w:val="00981B9B"/>
    <w:rsid w:val="0098204A"/>
    <w:rsid w:val="009824C8"/>
    <w:rsid w:val="00983DA7"/>
    <w:rsid w:val="009853A5"/>
    <w:rsid w:val="009857D6"/>
    <w:rsid w:val="0098601F"/>
    <w:rsid w:val="00986914"/>
    <w:rsid w:val="00986B55"/>
    <w:rsid w:val="0098752A"/>
    <w:rsid w:val="0099101B"/>
    <w:rsid w:val="00991296"/>
    <w:rsid w:val="009920FF"/>
    <w:rsid w:val="00992876"/>
    <w:rsid w:val="009938E9"/>
    <w:rsid w:val="0099451D"/>
    <w:rsid w:val="00994587"/>
    <w:rsid w:val="0099473B"/>
    <w:rsid w:val="0099576D"/>
    <w:rsid w:val="00996E5C"/>
    <w:rsid w:val="009970DD"/>
    <w:rsid w:val="009A00B2"/>
    <w:rsid w:val="009A0509"/>
    <w:rsid w:val="009A12B1"/>
    <w:rsid w:val="009A1FF9"/>
    <w:rsid w:val="009A34F7"/>
    <w:rsid w:val="009A37E8"/>
    <w:rsid w:val="009A38E5"/>
    <w:rsid w:val="009A43D5"/>
    <w:rsid w:val="009A53B4"/>
    <w:rsid w:val="009B04BE"/>
    <w:rsid w:val="009B07AC"/>
    <w:rsid w:val="009B1EB7"/>
    <w:rsid w:val="009B2590"/>
    <w:rsid w:val="009B29FC"/>
    <w:rsid w:val="009B6999"/>
    <w:rsid w:val="009B7E3C"/>
    <w:rsid w:val="009C0C36"/>
    <w:rsid w:val="009C1B44"/>
    <w:rsid w:val="009C1DA6"/>
    <w:rsid w:val="009C246D"/>
    <w:rsid w:val="009C2C1E"/>
    <w:rsid w:val="009C3208"/>
    <w:rsid w:val="009C420D"/>
    <w:rsid w:val="009C4233"/>
    <w:rsid w:val="009C494B"/>
    <w:rsid w:val="009C4956"/>
    <w:rsid w:val="009C508E"/>
    <w:rsid w:val="009C57E7"/>
    <w:rsid w:val="009C61F4"/>
    <w:rsid w:val="009C644E"/>
    <w:rsid w:val="009C6FD2"/>
    <w:rsid w:val="009C749C"/>
    <w:rsid w:val="009C77BD"/>
    <w:rsid w:val="009D087D"/>
    <w:rsid w:val="009D09C0"/>
    <w:rsid w:val="009D0B08"/>
    <w:rsid w:val="009D1CC2"/>
    <w:rsid w:val="009D1FBF"/>
    <w:rsid w:val="009D20E9"/>
    <w:rsid w:val="009D27D8"/>
    <w:rsid w:val="009D2EF7"/>
    <w:rsid w:val="009D2F85"/>
    <w:rsid w:val="009D4293"/>
    <w:rsid w:val="009D60BD"/>
    <w:rsid w:val="009D74EA"/>
    <w:rsid w:val="009D7CF1"/>
    <w:rsid w:val="009D7DA4"/>
    <w:rsid w:val="009E0244"/>
    <w:rsid w:val="009E068E"/>
    <w:rsid w:val="009E0FAA"/>
    <w:rsid w:val="009E1B10"/>
    <w:rsid w:val="009E1F8A"/>
    <w:rsid w:val="009E31D0"/>
    <w:rsid w:val="009E3F28"/>
    <w:rsid w:val="009E4563"/>
    <w:rsid w:val="009E46B1"/>
    <w:rsid w:val="009E4A56"/>
    <w:rsid w:val="009E4FDD"/>
    <w:rsid w:val="009E59B6"/>
    <w:rsid w:val="009E5FC3"/>
    <w:rsid w:val="009E6AB6"/>
    <w:rsid w:val="009E6D57"/>
    <w:rsid w:val="009E716A"/>
    <w:rsid w:val="009E7A78"/>
    <w:rsid w:val="009F0836"/>
    <w:rsid w:val="009F2145"/>
    <w:rsid w:val="009F3077"/>
    <w:rsid w:val="009F320E"/>
    <w:rsid w:val="009F35C3"/>
    <w:rsid w:val="009F37ED"/>
    <w:rsid w:val="009F3BF4"/>
    <w:rsid w:val="009F40EC"/>
    <w:rsid w:val="009F4651"/>
    <w:rsid w:val="009F517E"/>
    <w:rsid w:val="009F5946"/>
    <w:rsid w:val="009F625B"/>
    <w:rsid w:val="00A00551"/>
    <w:rsid w:val="00A01143"/>
    <w:rsid w:val="00A01CA3"/>
    <w:rsid w:val="00A029C6"/>
    <w:rsid w:val="00A03073"/>
    <w:rsid w:val="00A0328F"/>
    <w:rsid w:val="00A05122"/>
    <w:rsid w:val="00A0513B"/>
    <w:rsid w:val="00A05640"/>
    <w:rsid w:val="00A05B99"/>
    <w:rsid w:val="00A064F9"/>
    <w:rsid w:val="00A075DF"/>
    <w:rsid w:val="00A11DEF"/>
    <w:rsid w:val="00A1277D"/>
    <w:rsid w:val="00A13AD3"/>
    <w:rsid w:val="00A1411A"/>
    <w:rsid w:val="00A1481E"/>
    <w:rsid w:val="00A14BFA"/>
    <w:rsid w:val="00A14CF3"/>
    <w:rsid w:val="00A150D6"/>
    <w:rsid w:val="00A153EA"/>
    <w:rsid w:val="00A158D6"/>
    <w:rsid w:val="00A16086"/>
    <w:rsid w:val="00A16310"/>
    <w:rsid w:val="00A208B7"/>
    <w:rsid w:val="00A20E23"/>
    <w:rsid w:val="00A21639"/>
    <w:rsid w:val="00A21F71"/>
    <w:rsid w:val="00A227CB"/>
    <w:rsid w:val="00A2282E"/>
    <w:rsid w:val="00A23031"/>
    <w:rsid w:val="00A231AE"/>
    <w:rsid w:val="00A237E1"/>
    <w:rsid w:val="00A24931"/>
    <w:rsid w:val="00A251F7"/>
    <w:rsid w:val="00A2650C"/>
    <w:rsid w:val="00A31C76"/>
    <w:rsid w:val="00A336A1"/>
    <w:rsid w:val="00A33740"/>
    <w:rsid w:val="00A349D0"/>
    <w:rsid w:val="00A367CC"/>
    <w:rsid w:val="00A36CB1"/>
    <w:rsid w:val="00A36E00"/>
    <w:rsid w:val="00A36EA8"/>
    <w:rsid w:val="00A378D1"/>
    <w:rsid w:val="00A37F97"/>
    <w:rsid w:val="00A416F0"/>
    <w:rsid w:val="00A416FA"/>
    <w:rsid w:val="00A41D1A"/>
    <w:rsid w:val="00A41EA3"/>
    <w:rsid w:val="00A42498"/>
    <w:rsid w:val="00A429B6"/>
    <w:rsid w:val="00A42AC4"/>
    <w:rsid w:val="00A42AF5"/>
    <w:rsid w:val="00A42C4C"/>
    <w:rsid w:val="00A43054"/>
    <w:rsid w:val="00A4450D"/>
    <w:rsid w:val="00A44790"/>
    <w:rsid w:val="00A45A4D"/>
    <w:rsid w:val="00A45D52"/>
    <w:rsid w:val="00A4605A"/>
    <w:rsid w:val="00A4608C"/>
    <w:rsid w:val="00A46213"/>
    <w:rsid w:val="00A4624C"/>
    <w:rsid w:val="00A46ACB"/>
    <w:rsid w:val="00A50570"/>
    <w:rsid w:val="00A50DCF"/>
    <w:rsid w:val="00A5112C"/>
    <w:rsid w:val="00A5122D"/>
    <w:rsid w:val="00A51619"/>
    <w:rsid w:val="00A51A49"/>
    <w:rsid w:val="00A52D84"/>
    <w:rsid w:val="00A5323B"/>
    <w:rsid w:val="00A542C1"/>
    <w:rsid w:val="00A545A9"/>
    <w:rsid w:val="00A54623"/>
    <w:rsid w:val="00A54D64"/>
    <w:rsid w:val="00A55202"/>
    <w:rsid w:val="00A556F8"/>
    <w:rsid w:val="00A57ADB"/>
    <w:rsid w:val="00A57CF8"/>
    <w:rsid w:val="00A61AB9"/>
    <w:rsid w:val="00A61E34"/>
    <w:rsid w:val="00A6230A"/>
    <w:rsid w:val="00A6364D"/>
    <w:rsid w:val="00A63EE5"/>
    <w:rsid w:val="00A63EF1"/>
    <w:rsid w:val="00A665F9"/>
    <w:rsid w:val="00A66FA8"/>
    <w:rsid w:val="00A67BF3"/>
    <w:rsid w:val="00A67E12"/>
    <w:rsid w:val="00A70A69"/>
    <w:rsid w:val="00A70CC9"/>
    <w:rsid w:val="00A719B9"/>
    <w:rsid w:val="00A72D6A"/>
    <w:rsid w:val="00A74654"/>
    <w:rsid w:val="00A74959"/>
    <w:rsid w:val="00A74E8A"/>
    <w:rsid w:val="00A752D7"/>
    <w:rsid w:val="00A76183"/>
    <w:rsid w:val="00A77666"/>
    <w:rsid w:val="00A77ECF"/>
    <w:rsid w:val="00A802F6"/>
    <w:rsid w:val="00A80941"/>
    <w:rsid w:val="00A8099F"/>
    <w:rsid w:val="00A80B51"/>
    <w:rsid w:val="00A82417"/>
    <w:rsid w:val="00A82561"/>
    <w:rsid w:val="00A825E6"/>
    <w:rsid w:val="00A827C2"/>
    <w:rsid w:val="00A827CB"/>
    <w:rsid w:val="00A8369F"/>
    <w:rsid w:val="00A8398E"/>
    <w:rsid w:val="00A84B96"/>
    <w:rsid w:val="00A851AB"/>
    <w:rsid w:val="00A85389"/>
    <w:rsid w:val="00A85750"/>
    <w:rsid w:val="00A862A5"/>
    <w:rsid w:val="00A86570"/>
    <w:rsid w:val="00A8680D"/>
    <w:rsid w:val="00A86DBC"/>
    <w:rsid w:val="00A8744A"/>
    <w:rsid w:val="00A907B8"/>
    <w:rsid w:val="00A91BE8"/>
    <w:rsid w:val="00A91E72"/>
    <w:rsid w:val="00A9232F"/>
    <w:rsid w:val="00A92C0A"/>
    <w:rsid w:val="00A936A8"/>
    <w:rsid w:val="00A956C8"/>
    <w:rsid w:val="00A96756"/>
    <w:rsid w:val="00A96C6E"/>
    <w:rsid w:val="00A97290"/>
    <w:rsid w:val="00AA1530"/>
    <w:rsid w:val="00AA160A"/>
    <w:rsid w:val="00AA1CD0"/>
    <w:rsid w:val="00AA2084"/>
    <w:rsid w:val="00AA5192"/>
    <w:rsid w:val="00AA647C"/>
    <w:rsid w:val="00AA6848"/>
    <w:rsid w:val="00AA7351"/>
    <w:rsid w:val="00AB0AAD"/>
    <w:rsid w:val="00AB0D8F"/>
    <w:rsid w:val="00AB1654"/>
    <w:rsid w:val="00AB28C1"/>
    <w:rsid w:val="00AB31DB"/>
    <w:rsid w:val="00AB3724"/>
    <w:rsid w:val="00AB3AFD"/>
    <w:rsid w:val="00AB677F"/>
    <w:rsid w:val="00AB699E"/>
    <w:rsid w:val="00AB7085"/>
    <w:rsid w:val="00AC116D"/>
    <w:rsid w:val="00AC151D"/>
    <w:rsid w:val="00AC2545"/>
    <w:rsid w:val="00AC2EF7"/>
    <w:rsid w:val="00AC4B48"/>
    <w:rsid w:val="00AC4F56"/>
    <w:rsid w:val="00AC65E1"/>
    <w:rsid w:val="00AC763C"/>
    <w:rsid w:val="00AC7B1B"/>
    <w:rsid w:val="00AC7CE5"/>
    <w:rsid w:val="00AC7EBF"/>
    <w:rsid w:val="00AD0E67"/>
    <w:rsid w:val="00AD0FC1"/>
    <w:rsid w:val="00AD1F27"/>
    <w:rsid w:val="00AD354E"/>
    <w:rsid w:val="00AD385F"/>
    <w:rsid w:val="00AD4A94"/>
    <w:rsid w:val="00AD5D1D"/>
    <w:rsid w:val="00AD6B42"/>
    <w:rsid w:val="00AD7864"/>
    <w:rsid w:val="00AE1837"/>
    <w:rsid w:val="00AE23B4"/>
    <w:rsid w:val="00AE388F"/>
    <w:rsid w:val="00AE40AD"/>
    <w:rsid w:val="00AE48A0"/>
    <w:rsid w:val="00AE5940"/>
    <w:rsid w:val="00AE6154"/>
    <w:rsid w:val="00AE639B"/>
    <w:rsid w:val="00AE7494"/>
    <w:rsid w:val="00AE752C"/>
    <w:rsid w:val="00AE7D1D"/>
    <w:rsid w:val="00AF0E7C"/>
    <w:rsid w:val="00AF11CB"/>
    <w:rsid w:val="00AF1A87"/>
    <w:rsid w:val="00AF1B6A"/>
    <w:rsid w:val="00AF354A"/>
    <w:rsid w:val="00AF3A28"/>
    <w:rsid w:val="00AF4588"/>
    <w:rsid w:val="00AF4D41"/>
    <w:rsid w:val="00AF5238"/>
    <w:rsid w:val="00AF5819"/>
    <w:rsid w:val="00AF59D8"/>
    <w:rsid w:val="00AF738D"/>
    <w:rsid w:val="00AF7A9A"/>
    <w:rsid w:val="00B0067A"/>
    <w:rsid w:val="00B0075D"/>
    <w:rsid w:val="00B01564"/>
    <w:rsid w:val="00B02188"/>
    <w:rsid w:val="00B02485"/>
    <w:rsid w:val="00B024D4"/>
    <w:rsid w:val="00B02963"/>
    <w:rsid w:val="00B02F30"/>
    <w:rsid w:val="00B035E2"/>
    <w:rsid w:val="00B039D1"/>
    <w:rsid w:val="00B03EAC"/>
    <w:rsid w:val="00B04312"/>
    <w:rsid w:val="00B049F0"/>
    <w:rsid w:val="00B05673"/>
    <w:rsid w:val="00B05768"/>
    <w:rsid w:val="00B05A58"/>
    <w:rsid w:val="00B05A78"/>
    <w:rsid w:val="00B06416"/>
    <w:rsid w:val="00B11627"/>
    <w:rsid w:val="00B1197F"/>
    <w:rsid w:val="00B12070"/>
    <w:rsid w:val="00B12296"/>
    <w:rsid w:val="00B1244B"/>
    <w:rsid w:val="00B12BD4"/>
    <w:rsid w:val="00B1380D"/>
    <w:rsid w:val="00B15274"/>
    <w:rsid w:val="00B15885"/>
    <w:rsid w:val="00B16298"/>
    <w:rsid w:val="00B16E9D"/>
    <w:rsid w:val="00B17327"/>
    <w:rsid w:val="00B20B70"/>
    <w:rsid w:val="00B212E6"/>
    <w:rsid w:val="00B219AB"/>
    <w:rsid w:val="00B225A6"/>
    <w:rsid w:val="00B2311A"/>
    <w:rsid w:val="00B232E2"/>
    <w:rsid w:val="00B2333B"/>
    <w:rsid w:val="00B23AC9"/>
    <w:rsid w:val="00B23B52"/>
    <w:rsid w:val="00B23C35"/>
    <w:rsid w:val="00B23EED"/>
    <w:rsid w:val="00B24B4E"/>
    <w:rsid w:val="00B24BFB"/>
    <w:rsid w:val="00B25F30"/>
    <w:rsid w:val="00B26374"/>
    <w:rsid w:val="00B26532"/>
    <w:rsid w:val="00B26A6E"/>
    <w:rsid w:val="00B26D77"/>
    <w:rsid w:val="00B27275"/>
    <w:rsid w:val="00B27827"/>
    <w:rsid w:val="00B30390"/>
    <w:rsid w:val="00B303C5"/>
    <w:rsid w:val="00B31BAF"/>
    <w:rsid w:val="00B31E3C"/>
    <w:rsid w:val="00B33851"/>
    <w:rsid w:val="00B359D4"/>
    <w:rsid w:val="00B36312"/>
    <w:rsid w:val="00B36689"/>
    <w:rsid w:val="00B37A8A"/>
    <w:rsid w:val="00B37DF3"/>
    <w:rsid w:val="00B409A8"/>
    <w:rsid w:val="00B41008"/>
    <w:rsid w:val="00B42322"/>
    <w:rsid w:val="00B42378"/>
    <w:rsid w:val="00B423BD"/>
    <w:rsid w:val="00B42CB2"/>
    <w:rsid w:val="00B43D12"/>
    <w:rsid w:val="00B451C5"/>
    <w:rsid w:val="00B45819"/>
    <w:rsid w:val="00B45FB5"/>
    <w:rsid w:val="00B4645B"/>
    <w:rsid w:val="00B464DC"/>
    <w:rsid w:val="00B46A69"/>
    <w:rsid w:val="00B46E59"/>
    <w:rsid w:val="00B47E41"/>
    <w:rsid w:val="00B500BD"/>
    <w:rsid w:val="00B50139"/>
    <w:rsid w:val="00B53B89"/>
    <w:rsid w:val="00B53FBC"/>
    <w:rsid w:val="00B56C23"/>
    <w:rsid w:val="00B5764D"/>
    <w:rsid w:val="00B60846"/>
    <w:rsid w:val="00B61501"/>
    <w:rsid w:val="00B61994"/>
    <w:rsid w:val="00B61C24"/>
    <w:rsid w:val="00B61CA0"/>
    <w:rsid w:val="00B62C9C"/>
    <w:rsid w:val="00B64AF5"/>
    <w:rsid w:val="00B64CD7"/>
    <w:rsid w:val="00B64E59"/>
    <w:rsid w:val="00B65E65"/>
    <w:rsid w:val="00B66198"/>
    <w:rsid w:val="00B66F72"/>
    <w:rsid w:val="00B67B09"/>
    <w:rsid w:val="00B71115"/>
    <w:rsid w:val="00B7169E"/>
    <w:rsid w:val="00B72104"/>
    <w:rsid w:val="00B7226E"/>
    <w:rsid w:val="00B74112"/>
    <w:rsid w:val="00B7411A"/>
    <w:rsid w:val="00B74B5B"/>
    <w:rsid w:val="00B7501D"/>
    <w:rsid w:val="00B768BE"/>
    <w:rsid w:val="00B7739D"/>
    <w:rsid w:val="00B8027B"/>
    <w:rsid w:val="00B81341"/>
    <w:rsid w:val="00B81BEC"/>
    <w:rsid w:val="00B8293E"/>
    <w:rsid w:val="00B82B05"/>
    <w:rsid w:val="00B83113"/>
    <w:rsid w:val="00B83913"/>
    <w:rsid w:val="00B8397F"/>
    <w:rsid w:val="00B83A5C"/>
    <w:rsid w:val="00B84354"/>
    <w:rsid w:val="00B84365"/>
    <w:rsid w:val="00B845FE"/>
    <w:rsid w:val="00B84770"/>
    <w:rsid w:val="00B86BDD"/>
    <w:rsid w:val="00B86ECA"/>
    <w:rsid w:val="00B87E9B"/>
    <w:rsid w:val="00B906F9"/>
    <w:rsid w:val="00B9082F"/>
    <w:rsid w:val="00B91E62"/>
    <w:rsid w:val="00B92A08"/>
    <w:rsid w:val="00B931D9"/>
    <w:rsid w:val="00B93807"/>
    <w:rsid w:val="00B94251"/>
    <w:rsid w:val="00B9581C"/>
    <w:rsid w:val="00B9728A"/>
    <w:rsid w:val="00B97B11"/>
    <w:rsid w:val="00BA0581"/>
    <w:rsid w:val="00BA0913"/>
    <w:rsid w:val="00BA0D27"/>
    <w:rsid w:val="00BA0D89"/>
    <w:rsid w:val="00BA0EEB"/>
    <w:rsid w:val="00BA1614"/>
    <w:rsid w:val="00BA2563"/>
    <w:rsid w:val="00BA3C1E"/>
    <w:rsid w:val="00BA60BF"/>
    <w:rsid w:val="00BA68CD"/>
    <w:rsid w:val="00BA6A6D"/>
    <w:rsid w:val="00BA6BF4"/>
    <w:rsid w:val="00BA6EEA"/>
    <w:rsid w:val="00BA741F"/>
    <w:rsid w:val="00BA7931"/>
    <w:rsid w:val="00BA7C27"/>
    <w:rsid w:val="00BB191D"/>
    <w:rsid w:val="00BB2191"/>
    <w:rsid w:val="00BB245D"/>
    <w:rsid w:val="00BB2511"/>
    <w:rsid w:val="00BB2F3B"/>
    <w:rsid w:val="00BB3A3B"/>
    <w:rsid w:val="00BB3BDA"/>
    <w:rsid w:val="00BB43D0"/>
    <w:rsid w:val="00BB45ED"/>
    <w:rsid w:val="00BB5A94"/>
    <w:rsid w:val="00BB61E7"/>
    <w:rsid w:val="00BB75B6"/>
    <w:rsid w:val="00BC0637"/>
    <w:rsid w:val="00BC0A28"/>
    <w:rsid w:val="00BC23DA"/>
    <w:rsid w:val="00BC29FF"/>
    <w:rsid w:val="00BC31EA"/>
    <w:rsid w:val="00BC3C78"/>
    <w:rsid w:val="00BC4EC7"/>
    <w:rsid w:val="00BC5F1E"/>
    <w:rsid w:val="00BC6611"/>
    <w:rsid w:val="00BC6A1E"/>
    <w:rsid w:val="00BC7AD9"/>
    <w:rsid w:val="00BD02F6"/>
    <w:rsid w:val="00BD1A72"/>
    <w:rsid w:val="00BD21E2"/>
    <w:rsid w:val="00BD2386"/>
    <w:rsid w:val="00BD2AE8"/>
    <w:rsid w:val="00BD46D7"/>
    <w:rsid w:val="00BD4DE4"/>
    <w:rsid w:val="00BD758A"/>
    <w:rsid w:val="00BD7D25"/>
    <w:rsid w:val="00BE1819"/>
    <w:rsid w:val="00BE1BD3"/>
    <w:rsid w:val="00BE215A"/>
    <w:rsid w:val="00BE2255"/>
    <w:rsid w:val="00BE2488"/>
    <w:rsid w:val="00BE31F0"/>
    <w:rsid w:val="00BE3B29"/>
    <w:rsid w:val="00BE4679"/>
    <w:rsid w:val="00BE47DD"/>
    <w:rsid w:val="00BE48E9"/>
    <w:rsid w:val="00BE49DD"/>
    <w:rsid w:val="00BE5F8F"/>
    <w:rsid w:val="00BE6ACC"/>
    <w:rsid w:val="00BE7014"/>
    <w:rsid w:val="00BF12A9"/>
    <w:rsid w:val="00BF2484"/>
    <w:rsid w:val="00BF25B0"/>
    <w:rsid w:val="00BF4100"/>
    <w:rsid w:val="00BF437C"/>
    <w:rsid w:val="00BF43DF"/>
    <w:rsid w:val="00BF45D1"/>
    <w:rsid w:val="00BF4663"/>
    <w:rsid w:val="00BF4C46"/>
    <w:rsid w:val="00BF4EFA"/>
    <w:rsid w:val="00BF55F9"/>
    <w:rsid w:val="00BF6431"/>
    <w:rsid w:val="00BF66DA"/>
    <w:rsid w:val="00BF6CF4"/>
    <w:rsid w:val="00BF7DA5"/>
    <w:rsid w:val="00C008AB"/>
    <w:rsid w:val="00C00A17"/>
    <w:rsid w:val="00C00E2A"/>
    <w:rsid w:val="00C024E0"/>
    <w:rsid w:val="00C03A14"/>
    <w:rsid w:val="00C03BE6"/>
    <w:rsid w:val="00C05D37"/>
    <w:rsid w:val="00C07677"/>
    <w:rsid w:val="00C10293"/>
    <w:rsid w:val="00C102C9"/>
    <w:rsid w:val="00C1140D"/>
    <w:rsid w:val="00C1362B"/>
    <w:rsid w:val="00C13705"/>
    <w:rsid w:val="00C161A9"/>
    <w:rsid w:val="00C16DCF"/>
    <w:rsid w:val="00C17AED"/>
    <w:rsid w:val="00C20255"/>
    <w:rsid w:val="00C21B0E"/>
    <w:rsid w:val="00C21F32"/>
    <w:rsid w:val="00C22E3E"/>
    <w:rsid w:val="00C2357A"/>
    <w:rsid w:val="00C24EC7"/>
    <w:rsid w:val="00C25423"/>
    <w:rsid w:val="00C26E5C"/>
    <w:rsid w:val="00C2770E"/>
    <w:rsid w:val="00C27E72"/>
    <w:rsid w:val="00C30821"/>
    <w:rsid w:val="00C30CDC"/>
    <w:rsid w:val="00C3216F"/>
    <w:rsid w:val="00C328C4"/>
    <w:rsid w:val="00C333C0"/>
    <w:rsid w:val="00C333F1"/>
    <w:rsid w:val="00C33F6A"/>
    <w:rsid w:val="00C34218"/>
    <w:rsid w:val="00C35033"/>
    <w:rsid w:val="00C35281"/>
    <w:rsid w:val="00C354D4"/>
    <w:rsid w:val="00C35A40"/>
    <w:rsid w:val="00C35ADE"/>
    <w:rsid w:val="00C3703A"/>
    <w:rsid w:val="00C37D8C"/>
    <w:rsid w:val="00C37FC4"/>
    <w:rsid w:val="00C4031E"/>
    <w:rsid w:val="00C4074B"/>
    <w:rsid w:val="00C42038"/>
    <w:rsid w:val="00C44547"/>
    <w:rsid w:val="00C46F2C"/>
    <w:rsid w:val="00C47104"/>
    <w:rsid w:val="00C4714F"/>
    <w:rsid w:val="00C4769F"/>
    <w:rsid w:val="00C5219E"/>
    <w:rsid w:val="00C52450"/>
    <w:rsid w:val="00C52E75"/>
    <w:rsid w:val="00C54602"/>
    <w:rsid w:val="00C5518A"/>
    <w:rsid w:val="00C55B40"/>
    <w:rsid w:val="00C55E38"/>
    <w:rsid w:val="00C56F8C"/>
    <w:rsid w:val="00C57902"/>
    <w:rsid w:val="00C60138"/>
    <w:rsid w:val="00C63587"/>
    <w:rsid w:val="00C6610D"/>
    <w:rsid w:val="00C66328"/>
    <w:rsid w:val="00C66569"/>
    <w:rsid w:val="00C66E05"/>
    <w:rsid w:val="00C67BFA"/>
    <w:rsid w:val="00C67F36"/>
    <w:rsid w:val="00C70BC4"/>
    <w:rsid w:val="00C721AB"/>
    <w:rsid w:val="00C72776"/>
    <w:rsid w:val="00C730D2"/>
    <w:rsid w:val="00C744FF"/>
    <w:rsid w:val="00C75EE8"/>
    <w:rsid w:val="00C76D98"/>
    <w:rsid w:val="00C7720E"/>
    <w:rsid w:val="00C80136"/>
    <w:rsid w:val="00C80161"/>
    <w:rsid w:val="00C80C31"/>
    <w:rsid w:val="00C817A1"/>
    <w:rsid w:val="00C8238C"/>
    <w:rsid w:val="00C82C9F"/>
    <w:rsid w:val="00C82F40"/>
    <w:rsid w:val="00C831F6"/>
    <w:rsid w:val="00C83ABF"/>
    <w:rsid w:val="00C83DDC"/>
    <w:rsid w:val="00C83F51"/>
    <w:rsid w:val="00C84371"/>
    <w:rsid w:val="00C844D6"/>
    <w:rsid w:val="00C8456A"/>
    <w:rsid w:val="00C84A14"/>
    <w:rsid w:val="00C84E9C"/>
    <w:rsid w:val="00C85027"/>
    <w:rsid w:val="00C854B0"/>
    <w:rsid w:val="00C87699"/>
    <w:rsid w:val="00C87711"/>
    <w:rsid w:val="00C87E67"/>
    <w:rsid w:val="00C87F78"/>
    <w:rsid w:val="00C90B38"/>
    <w:rsid w:val="00C91069"/>
    <w:rsid w:val="00C9133B"/>
    <w:rsid w:val="00C9164F"/>
    <w:rsid w:val="00C92705"/>
    <w:rsid w:val="00C9289E"/>
    <w:rsid w:val="00C92CA0"/>
    <w:rsid w:val="00C931AC"/>
    <w:rsid w:val="00C93240"/>
    <w:rsid w:val="00C93839"/>
    <w:rsid w:val="00C93A51"/>
    <w:rsid w:val="00C93E01"/>
    <w:rsid w:val="00C945D8"/>
    <w:rsid w:val="00C95DC1"/>
    <w:rsid w:val="00C96C9B"/>
    <w:rsid w:val="00C96DAA"/>
    <w:rsid w:val="00C972D6"/>
    <w:rsid w:val="00C9755B"/>
    <w:rsid w:val="00C979B8"/>
    <w:rsid w:val="00C97D98"/>
    <w:rsid w:val="00C97E2A"/>
    <w:rsid w:val="00CA023A"/>
    <w:rsid w:val="00CA038B"/>
    <w:rsid w:val="00CA0956"/>
    <w:rsid w:val="00CA0C88"/>
    <w:rsid w:val="00CA0D63"/>
    <w:rsid w:val="00CA1170"/>
    <w:rsid w:val="00CA1293"/>
    <w:rsid w:val="00CA1B4E"/>
    <w:rsid w:val="00CA2639"/>
    <w:rsid w:val="00CA2A73"/>
    <w:rsid w:val="00CA300D"/>
    <w:rsid w:val="00CA37D1"/>
    <w:rsid w:val="00CA3BBD"/>
    <w:rsid w:val="00CA3C20"/>
    <w:rsid w:val="00CA4B1A"/>
    <w:rsid w:val="00CA51ED"/>
    <w:rsid w:val="00CA61D9"/>
    <w:rsid w:val="00CA6526"/>
    <w:rsid w:val="00CA7B31"/>
    <w:rsid w:val="00CB09A3"/>
    <w:rsid w:val="00CB0D3D"/>
    <w:rsid w:val="00CB19C5"/>
    <w:rsid w:val="00CB2438"/>
    <w:rsid w:val="00CB28DF"/>
    <w:rsid w:val="00CB2953"/>
    <w:rsid w:val="00CB4058"/>
    <w:rsid w:val="00CB6B5D"/>
    <w:rsid w:val="00CB7D8F"/>
    <w:rsid w:val="00CB7E25"/>
    <w:rsid w:val="00CC0F73"/>
    <w:rsid w:val="00CC0F82"/>
    <w:rsid w:val="00CC1F90"/>
    <w:rsid w:val="00CC2743"/>
    <w:rsid w:val="00CC2CDB"/>
    <w:rsid w:val="00CC30DE"/>
    <w:rsid w:val="00CC3F53"/>
    <w:rsid w:val="00CC40F5"/>
    <w:rsid w:val="00CC4F6E"/>
    <w:rsid w:val="00CC5F0C"/>
    <w:rsid w:val="00CC604A"/>
    <w:rsid w:val="00CC70E4"/>
    <w:rsid w:val="00CC7646"/>
    <w:rsid w:val="00CD1121"/>
    <w:rsid w:val="00CD184D"/>
    <w:rsid w:val="00CD1DB6"/>
    <w:rsid w:val="00CD1E98"/>
    <w:rsid w:val="00CD35DA"/>
    <w:rsid w:val="00CD3722"/>
    <w:rsid w:val="00CD378A"/>
    <w:rsid w:val="00CD3A18"/>
    <w:rsid w:val="00CD4F99"/>
    <w:rsid w:val="00CD5E04"/>
    <w:rsid w:val="00CD604B"/>
    <w:rsid w:val="00CD6DED"/>
    <w:rsid w:val="00CD7510"/>
    <w:rsid w:val="00CD7F27"/>
    <w:rsid w:val="00CE0E24"/>
    <w:rsid w:val="00CE0F7A"/>
    <w:rsid w:val="00CE12DB"/>
    <w:rsid w:val="00CE1817"/>
    <w:rsid w:val="00CE1F10"/>
    <w:rsid w:val="00CE229D"/>
    <w:rsid w:val="00CE241D"/>
    <w:rsid w:val="00CE2DD7"/>
    <w:rsid w:val="00CE33E6"/>
    <w:rsid w:val="00CE3DC4"/>
    <w:rsid w:val="00CE3E90"/>
    <w:rsid w:val="00CE4673"/>
    <w:rsid w:val="00CE46D1"/>
    <w:rsid w:val="00CE4881"/>
    <w:rsid w:val="00CE5621"/>
    <w:rsid w:val="00CE5A4F"/>
    <w:rsid w:val="00CE66EA"/>
    <w:rsid w:val="00CE67AF"/>
    <w:rsid w:val="00CE6B2F"/>
    <w:rsid w:val="00CE7040"/>
    <w:rsid w:val="00CF20A7"/>
    <w:rsid w:val="00CF33A0"/>
    <w:rsid w:val="00CF3B72"/>
    <w:rsid w:val="00CF3BD9"/>
    <w:rsid w:val="00CF4075"/>
    <w:rsid w:val="00CF4B28"/>
    <w:rsid w:val="00CF4BA6"/>
    <w:rsid w:val="00CF4D55"/>
    <w:rsid w:val="00CF4EF2"/>
    <w:rsid w:val="00CF54BE"/>
    <w:rsid w:val="00CF54F4"/>
    <w:rsid w:val="00CF5776"/>
    <w:rsid w:val="00D014E3"/>
    <w:rsid w:val="00D03CFD"/>
    <w:rsid w:val="00D04400"/>
    <w:rsid w:val="00D05195"/>
    <w:rsid w:val="00D0570D"/>
    <w:rsid w:val="00D058C5"/>
    <w:rsid w:val="00D05C99"/>
    <w:rsid w:val="00D07BC1"/>
    <w:rsid w:val="00D1036D"/>
    <w:rsid w:val="00D11C10"/>
    <w:rsid w:val="00D12358"/>
    <w:rsid w:val="00D12824"/>
    <w:rsid w:val="00D130B8"/>
    <w:rsid w:val="00D13305"/>
    <w:rsid w:val="00D13864"/>
    <w:rsid w:val="00D138F0"/>
    <w:rsid w:val="00D13AB0"/>
    <w:rsid w:val="00D14438"/>
    <w:rsid w:val="00D154D6"/>
    <w:rsid w:val="00D169CB"/>
    <w:rsid w:val="00D16E09"/>
    <w:rsid w:val="00D22801"/>
    <w:rsid w:val="00D22A93"/>
    <w:rsid w:val="00D22DEE"/>
    <w:rsid w:val="00D23296"/>
    <w:rsid w:val="00D232A3"/>
    <w:rsid w:val="00D23473"/>
    <w:rsid w:val="00D23830"/>
    <w:rsid w:val="00D23912"/>
    <w:rsid w:val="00D23D5F"/>
    <w:rsid w:val="00D25342"/>
    <w:rsid w:val="00D257D1"/>
    <w:rsid w:val="00D25936"/>
    <w:rsid w:val="00D25E50"/>
    <w:rsid w:val="00D2676B"/>
    <w:rsid w:val="00D2759F"/>
    <w:rsid w:val="00D30589"/>
    <w:rsid w:val="00D30DDE"/>
    <w:rsid w:val="00D317FD"/>
    <w:rsid w:val="00D31FF0"/>
    <w:rsid w:val="00D3226C"/>
    <w:rsid w:val="00D3253B"/>
    <w:rsid w:val="00D32882"/>
    <w:rsid w:val="00D32B20"/>
    <w:rsid w:val="00D32E9A"/>
    <w:rsid w:val="00D342AA"/>
    <w:rsid w:val="00D34F4F"/>
    <w:rsid w:val="00D36774"/>
    <w:rsid w:val="00D402F7"/>
    <w:rsid w:val="00D40797"/>
    <w:rsid w:val="00D411B6"/>
    <w:rsid w:val="00D41461"/>
    <w:rsid w:val="00D42DD0"/>
    <w:rsid w:val="00D4342D"/>
    <w:rsid w:val="00D445DC"/>
    <w:rsid w:val="00D4548B"/>
    <w:rsid w:val="00D476B9"/>
    <w:rsid w:val="00D477D1"/>
    <w:rsid w:val="00D47D38"/>
    <w:rsid w:val="00D5036F"/>
    <w:rsid w:val="00D50850"/>
    <w:rsid w:val="00D523EA"/>
    <w:rsid w:val="00D546A8"/>
    <w:rsid w:val="00D55016"/>
    <w:rsid w:val="00D55428"/>
    <w:rsid w:val="00D55D1E"/>
    <w:rsid w:val="00D55E67"/>
    <w:rsid w:val="00D571E9"/>
    <w:rsid w:val="00D579FB"/>
    <w:rsid w:val="00D57E44"/>
    <w:rsid w:val="00D601C3"/>
    <w:rsid w:val="00D6113F"/>
    <w:rsid w:val="00D62133"/>
    <w:rsid w:val="00D622B3"/>
    <w:rsid w:val="00D623D5"/>
    <w:rsid w:val="00D6248A"/>
    <w:rsid w:val="00D62CAF"/>
    <w:rsid w:val="00D6418F"/>
    <w:rsid w:val="00D64A3C"/>
    <w:rsid w:val="00D65D10"/>
    <w:rsid w:val="00D70007"/>
    <w:rsid w:val="00D72060"/>
    <w:rsid w:val="00D72A95"/>
    <w:rsid w:val="00D73408"/>
    <w:rsid w:val="00D738BA"/>
    <w:rsid w:val="00D739FC"/>
    <w:rsid w:val="00D74860"/>
    <w:rsid w:val="00D74ADB"/>
    <w:rsid w:val="00D756A3"/>
    <w:rsid w:val="00D760E5"/>
    <w:rsid w:val="00D7614D"/>
    <w:rsid w:val="00D76B4D"/>
    <w:rsid w:val="00D76FD4"/>
    <w:rsid w:val="00D8043E"/>
    <w:rsid w:val="00D81691"/>
    <w:rsid w:val="00D81BC6"/>
    <w:rsid w:val="00D81C30"/>
    <w:rsid w:val="00D81C3D"/>
    <w:rsid w:val="00D820F0"/>
    <w:rsid w:val="00D82CDB"/>
    <w:rsid w:val="00D83C70"/>
    <w:rsid w:val="00D84C2B"/>
    <w:rsid w:val="00D85A06"/>
    <w:rsid w:val="00D85E86"/>
    <w:rsid w:val="00D86493"/>
    <w:rsid w:val="00D86DD8"/>
    <w:rsid w:val="00D8769F"/>
    <w:rsid w:val="00D87796"/>
    <w:rsid w:val="00D87F16"/>
    <w:rsid w:val="00D91853"/>
    <w:rsid w:val="00D918C8"/>
    <w:rsid w:val="00D926D9"/>
    <w:rsid w:val="00D926E2"/>
    <w:rsid w:val="00D93466"/>
    <w:rsid w:val="00D934AD"/>
    <w:rsid w:val="00D93F07"/>
    <w:rsid w:val="00D945DB"/>
    <w:rsid w:val="00D94786"/>
    <w:rsid w:val="00D94CF3"/>
    <w:rsid w:val="00D95B2F"/>
    <w:rsid w:val="00D95C04"/>
    <w:rsid w:val="00D95E1F"/>
    <w:rsid w:val="00D9631E"/>
    <w:rsid w:val="00D9651C"/>
    <w:rsid w:val="00D96DF1"/>
    <w:rsid w:val="00D974E1"/>
    <w:rsid w:val="00D97612"/>
    <w:rsid w:val="00D9781E"/>
    <w:rsid w:val="00DA03E1"/>
    <w:rsid w:val="00DA144B"/>
    <w:rsid w:val="00DA161C"/>
    <w:rsid w:val="00DA1793"/>
    <w:rsid w:val="00DA18D0"/>
    <w:rsid w:val="00DA24B9"/>
    <w:rsid w:val="00DA2961"/>
    <w:rsid w:val="00DA2A88"/>
    <w:rsid w:val="00DA3611"/>
    <w:rsid w:val="00DA518C"/>
    <w:rsid w:val="00DA5DD1"/>
    <w:rsid w:val="00DA6180"/>
    <w:rsid w:val="00DA7BFF"/>
    <w:rsid w:val="00DB017A"/>
    <w:rsid w:val="00DB189B"/>
    <w:rsid w:val="00DB2F32"/>
    <w:rsid w:val="00DB320A"/>
    <w:rsid w:val="00DB3DB9"/>
    <w:rsid w:val="00DB56A8"/>
    <w:rsid w:val="00DB57ED"/>
    <w:rsid w:val="00DB6188"/>
    <w:rsid w:val="00DB65B2"/>
    <w:rsid w:val="00DB6A43"/>
    <w:rsid w:val="00DB6FB9"/>
    <w:rsid w:val="00DB7113"/>
    <w:rsid w:val="00DB72E7"/>
    <w:rsid w:val="00DB7500"/>
    <w:rsid w:val="00DB7DBC"/>
    <w:rsid w:val="00DC036A"/>
    <w:rsid w:val="00DC08BC"/>
    <w:rsid w:val="00DC139F"/>
    <w:rsid w:val="00DC222F"/>
    <w:rsid w:val="00DC2FFC"/>
    <w:rsid w:val="00DC3A7C"/>
    <w:rsid w:val="00DC3E69"/>
    <w:rsid w:val="00DC4186"/>
    <w:rsid w:val="00DC46A1"/>
    <w:rsid w:val="00DC5BD2"/>
    <w:rsid w:val="00DC6F1E"/>
    <w:rsid w:val="00DC6F28"/>
    <w:rsid w:val="00DC7805"/>
    <w:rsid w:val="00DD1458"/>
    <w:rsid w:val="00DD30F7"/>
    <w:rsid w:val="00DD381D"/>
    <w:rsid w:val="00DD420D"/>
    <w:rsid w:val="00DD4560"/>
    <w:rsid w:val="00DD5070"/>
    <w:rsid w:val="00DD5FB2"/>
    <w:rsid w:val="00DD6593"/>
    <w:rsid w:val="00DD764B"/>
    <w:rsid w:val="00DD7F82"/>
    <w:rsid w:val="00DE021D"/>
    <w:rsid w:val="00DE0748"/>
    <w:rsid w:val="00DE08FA"/>
    <w:rsid w:val="00DE2B53"/>
    <w:rsid w:val="00DE31BC"/>
    <w:rsid w:val="00DE3CC0"/>
    <w:rsid w:val="00DE5661"/>
    <w:rsid w:val="00DE5EFD"/>
    <w:rsid w:val="00DE62BA"/>
    <w:rsid w:val="00DF013A"/>
    <w:rsid w:val="00DF116D"/>
    <w:rsid w:val="00DF24E0"/>
    <w:rsid w:val="00DF4A37"/>
    <w:rsid w:val="00DF5E3A"/>
    <w:rsid w:val="00DF6A10"/>
    <w:rsid w:val="00E00D68"/>
    <w:rsid w:val="00E019B4"/>
    <w:rsid w:val="00E02040"/>
    <w:rsid w:val="00E023C3"/>
    <w:rsid w:val="00E0251E"/>
    <w:rsid w:val="00E02A64"/>
    <w:rsid w:val="00E03221"/>
    <w:rsid w:val="00E03B3E"/>
    <w:rsid w:val="00E03CA2"/>
    <w:rsid w:val="00E04027"/>
    <w:rsid w:val="00E04320"/>
    <w:rsid w:val="00E0477C"/>
    <w:rsid w:val="00E048D4"/>
    <w:rsid w:val="00E05FB9"/>
    <w:rsid w:val="00E06264"/>
    <w:rsid w:val="00E06CB4"/>
    <w:rsid w:val="00E0715E"/>
    <w:rsid w:val="00E10934"/>
    <w:rsid w:val="00E10FA5"/>
    <w:rsid w:val="00E119ED"/>
    <w:rsid w:val="00E121AE"/>
    <w:rsid w:val="00E1367A"/>
    <w:rsid w:val="00E13B58"/>
    <w:rsid w:val="00E13CE3"/>
    <w:rsid w:val="00E1561D"/>
    <w:rsid w:val="00E1715B"/>
    <w:rsid w:val="00E1735F"/>
    <w:rsid w:val="00E17B10"/>
    <w:rsid w:val="00E17CF5"/>
    <w:rsid w:val="00E20161"/>
    <w:rsid w:val="00E20909"/>
    <w:rsid w:val="00E2159D"/>
    <w:rsid w:val="00E21E12"/>
    <w:rsid w:val="00E22051"/>
    <w:rsid w:val="00E25912"/>
    <w:rsid w:val="00E273A8"/>
    <w:rsid w:val="00E3010B"/>
    <w:rsid w:val="00E3394A"/>
    <w:rsid w:val="00E34711"/>
    <w:rsid w:val="00E3579B"/>
    <w:rsid w:val="00E35B58"/>
    <w:rsid w:val="00E3616D"/>
    <w:rsid w:val="00E36B47"/>
    <w:rsid w:val="00E36FCA"/>
    <w:rsid w:val="00E370C1"/>
    <w:rsid w:val="00E376E8"/>
    <w:rsid w:val="00E40AD0"/>
    <w:rsid w:val="00E417E8"/>
    <w:rsid w:val="00E419FE"/>
    <w:rsid w:val="00E422B1"/>
    <w:rsid w:val="00E42965"/>
    <w:rsid w:val="00E43FED"/>
    <w:rsid w:val="00E44837"/>
    <w:rsid w:val="00E44875"/>
    <w:rsid w:val="00E46C97"/>
    <w:rsid w:val="00E47212"/>
    <w:rsid w:val="00E4751A"/>
    <w:rsid w:val="00E47759"/>
    <w:rsid w:val="00E478C7"/>
    <w:rsid w:val="00E47A53"/>
    <w:rsid w:val="00E501DE"/>
    <w:rsid w:val="00E5099C"/>
    <w:rsid w:val="00E519BA"/>
    <w:rsid w:val="00E52DB6"/>
    <w:rsid w:val="00E531E3"/>
    <w:rsid w:val="00E535F6"/>
    <w:rsid w:val="00E538D2"/>
    <w:rsid w:val="00E53A0C"/>
    <w:rsid w:val="00E54DBB"/>
    <w:rsid w:val="00E54E03"/>
    <w:rsid w:val="00E55551"/>
    <w:rsid w:val="00E55664"/>
    <w:rsid w:val="00E56081"/>
    <w:rsid w:val="00E56405"/>
    <w:rsid w:val="00E568D2"/>
    <w:rsid w:val="00E56919"/>
    <w:rsid w:val="00E5718B"/>
    <w:rsid w:val="00E572AE"/>
    <w:rsid w:val="00E5791A"/>
    <w:rsid w:val="00E60201"/>
    <w:rsid w:val="00E6092F"/>
    <w:rsid w:val="00E612F5"/>
    <w:rsid w:val="00E63A31"/>
    <w:rsid w:val="00E647D3"/>
    <w:rsid w:val="00E667E6"/>
    <w:rsid w:val="00E66A73"/>
    <w:rsid w:val="00E66AF4"/>
    <w:rsid w:val="00E67B66"/>
    <w:rsid w:val="00E703D5"/>
    <w:rsid w:val="00E70A95"/>
    <w:rsid w:val="00E70FEB"/>
    <w:rsid w:val="00E726F7"/>
    <w:rsid w:val="00E72887"/>
    <w:rsid w:val="00E72F37"/>
    <w:rsid w:val="00E73D18"/>
    <w:rsid w:val="00E75DBE"/>
    <w:rsid w:val="00E76128"/>
    <w:rsid w:val="00E76DCF"/>
    <w:rsid w:val="00E801A7"/>
    <w:rsid w:val="00E80887"/>
    <w:rsid w:val="00E83FA0"/>
    <w:rsid w:val="00E84982"/>
    <w:rsid w:val="00E84B2A"/>
    <w:rsid w:val="00E852D8"/>
    <w:rsid w:val="00E864AF"/>
    <w:rsid w:val="00E868ED"/>
    <w:rsid w:val="00E86F00"/>
    <w:rsid w:val="00E8717D"/>
    <w:rsid w:val="00E9000C"/>
    <w:rsid w:val="00E901DB"/>
    <w:rsid w:val="00E90B33"/>
    <w:rsid w:val="00E912BD"/>
    <w:rsid w:val="00E925E8"/>
    <w:rsid w:val="00E94416"/>
    <w:rsid w:val="00E9442F"/>
    <w:rsid w:val="00E958A2"/>
    <w:rsid w:val="00E967B1"/>
    <w:rsid w:val="00E97436"/>
    <w:rsid w:val="00EA14B6"/>
    <w:rsid w:val="00EA18B0"/>
    <w:rsid w:val="00EA21CD"/>
    <w:rsid w:val="00EA2670"/>
    <w:rsid w:val="00EA2787"/>
    <w:rsid w:val="00EA2ACB"/>
    <w:rsid w:val="00EA35AF"/>
    <w:rsid w:val="00EA4222"/>
    <w:rsid w:val="00EA538A"/>
    <w:rsid w:val="00EA5FBA"/>
    <w:rsid w:val="00EA6640"/>
    <w:rsid w:val="00EA68E9"/>
    <w:rsid w:val="00EB07DC"/>
    <w:rsid w:val="00EB0BEA"/>
    <w:rsid w:val="00EB0D97"/>
    <w:rsid w:val="00EB0F36"/>
    <w:rsid w:val="00EB1019"/>
    <w:rsid w:val="00EB17F3"/>
    <w:rsid w:val="00EB1D7E"/>
    <w:rsid w:val="00EB1E21"/>
    <w:rsid w:val="00EB21B7"/>
    <w:rsid w:val="00EB296B"/>
    <w:rsid w:val="00EB3D63"/>
    <w:rsid w:val="00EB554D"/>
    <w:rsid w:val="00EB5838"/>
    <w:rsid w:val="00EB59C9"/>
    <w:rsid w:val="00EB6FA5"/>
    <w:rsid w:val="00EC0C94"/>
    <w:rsid w:val="00EC1545"/>
    <w:rsid w:val="00EC15BF"/>
    <w:rsid w:val="00EC1DC9"/>
    <w:rsid w:val="00EC2223"/>
    <w:rsid w:val="00EC25FD"/>
    <w:rsid w:val="00EC2788"/>
    <w:rsid w:val="00EC3BC0"/>
    <w:rsid w:val="00EC45F4"/>
    <w:rsid w:val="00EC4A86"/>
    <w:rsid w:val="00EC5C6E"/>
    <w:rsid w:val="00EC6666"/>
    <w:rsid w:val="00ED1624"/>
    <w:rsid w:val="00ED2995"/>
    <w:rsid w:val="00ED2F79"/>
    <w:rsid w:val="00ED4C00"/>
    <w:rsid w:val="00ED7493"/>
    <w:rsid w:val="00ED795D"/>
    <w:rsid w:val="00EE0EF8"/>
    <w:rsid w:val="00EE160A"/>
    <w:rsid w:val="00EE2161"/>
    <w:rsid w:val="00EE221E"/>
    <w:rsid w:val="00EE25D2"/>
    <w:rsid w:val="00EE2F11"/>
    <w:rsid w:val="00EE35AE"/>
    <w:rsid w:val="00EE3CFC"/>
    <w:rsid w:val="00EE4003"/>
    <w:rsid w:val="00EE4D10"/>
    <w:rsid w:val="00EE63BA"/>
    <w:rsid w:val="00EE6F3F"/>
    <w:rsid w:val="00EE74AC"/>
    <w:rsid w:val="00EE784F"/>
    <w:rsid w:val="00EE7A6B"/>
    <w:rsid w:val="00EF16F2"/>
    <w:rsid w:val="00EF1C04"/>
    <w:rsid w:val="00EF2076"/>
    <w:rsid w:val="00EF2A50"/>
    <w:rsid w:val="00EF2AD2"/>
    <w:rsid w:val="00EF357B"/>
    <w:rsid w:val="00EF4274"/>
    <w:rsid w:val="00EF45B6"/>
    <w:rsid w:val="00EF4C4D"/>
    <w:rsid w:val="00EF50B6"/>
    <w:rsid w:val="00EF51BB"/>
    <w:rsid w:val="00EF6760"/>
    <w:rsid w:val="00EF7280"/>
    <w:rsid w:val="00EF7456"/>
    <w:rsid w:val="00EF75E2"/>
    <w:rsid w:val="00EF78F8"/>
    <w:rsid w:val="00F0089C"/>
    <w:rsid w:val="00F013A0"/>
    <w:rsid w:val="00F01B0D"/>
    <w:rsid w:val="00F033DD"/>
    <w:rsid w:val="00F036B5"/>
    <w:rsid w:val="00F04CF0"/>
    <w:rsid w:val="00F060B5"/>
    <w:rsid w:val="00F06521"/>
    <w:rsid w:val="00F0678C"/>
    <w:rsid w:val="00F06B26"/>
    <w:rsid w:val="00F075C0"/>
    <w:rsid w:val="00F07F02"/>
    <w:rsid w:val="00F10AC5"/>
    <w:rsid w:val="00F1107A"/>
    <w:rsid w:val="00F11751"/>
    <w:rsid w:val="00F11BE4"/>
    <w:rsid w:val="00F121BB"/>
    <w:rsid w:val="00F123FD"/>
    <w:rsid w:val="00F12770"/>
    <w:rsid w:val="00F14231"/>
    <w:rsid w:val="00F152AA"/>
    <w:rsid w:val="00F155E4"/>
    <w:rsid w:val="00F159EB"/>
    <w:rsid w:val="00F17277"/>
    <w:rsid w:val="00F17298"/>
    <w:rsid w:val="00F178E8"/>
    <w:rsid w:val="00F2015E"/>
    <w:rsid w:val="00F201B7"/>
    <w:rsid w:val="00F20E30"/>
    <w:rsid w:val="00F21C56"/>
    <w:rsid w:val="00F23368"/>
    <w:rsid w:val="00F2337F"/>
    <w:rsid w:val="00F23F61"/>
    <w:rsid w:val="00F23F9C"/>
    <w:rsid w:val="00F24242"/>
    <w:rsid w:val="00F24850"/>
    <w:rsid w:val="00F24DB9"/>
    <w:rsid w:val="00F25CFF"/>
    <w:rsid w:val="00F2661E"/>
    <w:rsid w:val="00F27A16"/>
    <w:rsid w:val="00F32091"/>
    <w:rsid w:val="00F324EE"/>
    <w:rsid w:val="00F338EF"/>
    <w:rsid w:val="00F33F6B"/>
    <w:rsid w:val="00F34973"/>
    <w:rsid w:val="00F34B80"/>
    <w:rsid w:val="00F356D3"/>
    <w:rsid w:val="00F363FB"/>
    <w:rsid w:val="00F36AC8"/>
    <w:rsid w:val="00F3700D"/>
    <w:rsid w:val="00F37FF3"/>
    <w:rsid w:val="00F4028C"/>
    <w:rsid w:val="00F40439"/>
    <w:rsid w:val="00F404F6"/>
    <w:rsid w:val="00F406E0"/>
    <w:rsid w:val="00F40A8A"/>
    <w:rsid w:val="00F41BDE"/>
    <w:rsid w:val="00F4249D"/>
    <w:rsid w:val="00F42767"/>
    <w:rsid w:val="00F43DA3"/>
    <w:rsid w:val="00F448A5"/>
    <w:rsid w:val="00F44B4F"/>
    <w:rsid w:val="00F4572F"/>
    <w:rsid w:val="00F45D16"/>
    <w:rsid w:val="00F45D74"/>
    <w:rsid w:val="00F468FF"/>
    <w:rsid w:val="00F47AA2"/>
    <w:rsid w:val="00F50AFB"/>
    <w:rsid w:val="00F50C62"/>
    <w:rsid w:val="00F5161A"/>
    <w:rsid w:val="00F52AE5"/>
    <w:rsid w:val="00F52C0F"/>
    <w:rsid w:val="00F535FE"/>
    <w:rsid w:val="00F54256"/>
    <w:rsid w:val="00F54CF3"/>
    <w:rsid w:val="00F55E85"/>
    <w:rsid w:val="00F57A89"/>
    <w:rsid w:val="00F57D0C"/>
    <w:rsid w:val="00F57EDF"/>
    <w:rsid w:val="00F60B36"/>
    <w:rsid w:val="00F60E5B"/>
    <w:rsid w:val="00F61108"/>
    <w:rsid w:val="00F61287"/>
    <w:rsid w:val="00F6254B"/>
    <w:rsid w:val="00F62FC5"/>
    <w:rsid w:val="00F64747"/>
    <w:rsid w:val="00F64C59"/>
    <w:rsid w:val="00F66E8C"/>
    <w:rsid w:val="00F671F8"/>
    <w:rsid w:val="00F6751B"/>
    <w:rsid w:val="00F676FB"/>
    <w:rsid w:val="00F67992"/>
    <w:rsid w:val="00F67AB0"/>
    <w:rsid w:val="00F702E5"/>
    <w:rsid w:val="00F70CF8"/>
    <w:rsid w:val="00F712BE"/>
    <w:rsid w:val="00F72043"/>
    <w:rsid w:val="00F7204D"/>
    <w:rsid w:val="00F72C9D"/>
    <w:rsid w:val="00F72EAC"/>
    <w:rsid w:val="00F73042"/>
    <w:rsid w:val="00F738E4"/>
    <w:rsid w:val="00F75784"/>
    <w:rsid w:val="00F75E61"/>
    <w:rsid w:val="00F776F1"/>
    <w:rsid w:val="00F8019D"/>
    <w:rsid w:val="00F80664"/>
    <w:rsid w:val="00F819D9"/>
    <w:rsid w:val="00F82755"/>
    <w:rsid w:val="00F82925"/>
    <w:rsid w:val="00F82BAD"/>
    <w:rsid w:val="00F82F89"/>
    <w:rsid w:val="00F83754"/>
    <w:rsid w:val="00F841A6"/>
    <w:rsid w:val="00F86C35"/>
    <w:rsid w:val="00F87B51"/>
    <w:rsid w:val="00F901DB"/>
    <w:rsid w:val="00F90FB3"/>
    <w:rsid w:val="00F912C5"/>
    <w:rsid w:val="00F91476"/>
    <w:rsid w:val="00F92832"/>
    <w:rsid w:val="00F92D08"/>
    <w:rsid w:val="00F93299"/>
    <w:rsid w:val="00F937F0"/>
    <w:rsid w:val="00F95C93"/>
    <w:rsid w:val="00F9779F"/>
    <w:rsid w:val="00FA2881"/>
    <w:rsid w:val="00FA42A5"/>
    <w:rsid w:val="00FA4E9C"/>
    <w:rsid w:val="00FA59BE"/>
    <w:rsid w:val="00FA6E45"/>
    <w:rsid w:val="00FA7374"/>
    <w:rsid w:val="00FA7583"/>
    <w:rsid w:val="00FA7AF5"/>
    <w:rsid w:val="00FB07E5"/>
    <w:rsid w:val="00FB0F1E"/>
    <w:rsid w:val="00FB100E"/>
    <w:rsid w:val="00FB214A"/>
    <w:rsid w:val="00FB26D2"/>
    <w:rsid w:val="00FB26E0"/>
    <w:rsid w:val="00FB2AA5"/>
    <w:rsid w:val="00FB2C0D"/>
    <w:rsid w:val="00FB34E2"/>
    <w:rsid w:val="00FB3C2D"/>
    <w:rsid w:val="00FB3FB0"/>
    <w:rsid w:val="00FB52DA"/>
    <w:rsid w:val="00FB62C2"/>
    <w:rsid w:val="00FB73BA"/>
    <w:rsid w:val="00FB78B1"/>
    <w:rsid w:val="00FC076E"/>
    <w:rsid w:val="00FC0C7E"/>
    <w:rsid w:val="00FC15B2"/>
    <w:rsid w:val="00FC2D44"/>
    <w:rsid w:val="00FC38EE"/>
    <w:rsid w:val="00FC3C8A"/>
    <w:rsid w:val="00FC445E"/>
    <w:rsid w:val="00FC4644"/>
    <w:rsid w:val="00FC47E9"/>
    <w:rsid w:val="00FC58F6"/>
    <w:rsid w:val="00FC6015"/>
    <w:rsid w:val="00FD0994"/>
    <w:rsid w:val="00FD0C3C"/>
    <w:rsid w:val="00FD0F30"/>
    <w:rsid w:val="00FD1478"/>
    <w:rsid w:val="00FD14A6"/>
    <w:rsid w:val="00FD1D5F"/>
    <w:rsid w:val="00FD2221"/>
    <w:rsid w:val="00FD246B"/>
    <w:rsid w:val="00FD2DFD"/>
    <w:rsid w:val="00FD41B0"/>
    <w:rsid w:val="00FD4345"/>
    <w:rsid w:val="00FD5093"/>
    <w:rsid w:val="00FD5202"/>
    <w:rsid w:val="00FD61E4"/>
    <w:rsid w:val="00FD6880"/>
    <w:rsid w:val="00FD6DDD"/>
    <w:rsid w:val="00FE1D27"/>
    <w:rsid w:val="00FE20BD"/>
    <w:rsid w:val="00FE2670"/>
    <w:rsid w:val="00FE2FB2"/>
    <w:rsid w:val="00FE331D"/>
    <w:rsid w:val="00FE3A2E"/>
    <w:rsid w:val="00FE3B11"/>
    <w:rsid w:val="00FE3D47"/>
    <w:rsid w:val="00FE4D46"/>
    <w:rsid w:val="00FE4F87"/>
    <w:rsid w:val="00FE5082"/>
    <w:rsid w:val="00FE57BF"/>
    <w:rsid w:val="00FE5FB9"/>
    <w:rsid w:val="00FE626F"/>
    <w:rsid w:val="00FE638C"/>
    <w:rsid w:val="00FE6FFF"/>
    <w:rsid w:val="00FE7B77"/>
    <w:rsid w:val="00FE7D51"/>
    <w:rsid w:val="00FF1693"/>
    <w:rsid w:val="00FF16C3"/>
    <w:rsid w:val="00FF1A73"/>
    <w:rsid w:val="00FF2973"/>
    <w:rsid w:val="00FF45CA"/>
    <w:rsid w:val="00FF6295"/>
    <w:rsid w:val="00FF6843"/>
    <w:rsid w:val="00FF6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DF72D"/>
  <w14:defaultImageDpi w14:val="32767"/>
  <w15:chartTrackingRefBased/>
  <w15:docId w15:val="{4BD0579A-7AF2-9745-B2B7-43B902BB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90084"/>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6E18B2"/>
    <w:pPr>
      <w:keepNext/>
      <w:keepLines/>
      <w:spacing w:before="240"/>
      <w:outlineLvl w:val="0"/>
    </w:pPr>
    <w:rPr>
      <w:rFonts w:asciiTheme="majorHAnsi" w:eastAsiaTheme="majorEastAsia" w:hAnsiTheme="majorHAnsi" w:cstheme="majorBidi"/>
      <w:color w:val="2F5496" w:themeColor="accent1" w:themeShade="BF"/>
      <w:sz w:val="32"/>
      <w:szCs w:val="32"/>
      <w:lang w:val="fr-CA"/>
    </w:rPr>
  </w:style>
  <w:style w:type="paragraph" w:styleId="Heading2">
    <w:name w:val="heading 2"/>
    <w:basedOn w:val="Normal"/>
    <w:next w:val="Normal"/>
    <w:link w:val="Heading2Char"/>
    <w:uiPriority w:val="9"/>
    <w:unhideWhenUsed/>
    <w:qFormat/>
    <w:rsid w:val="009625C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8B2"/>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9625CB"/>
    <w:rPr>
      <w:rFonts w:asciiTheme="majorHAnsi" w:eastAsiaTheme="majorEastAsia" w:hAnsiTheme="majorHAnsi" w:cstheme="majorBidi"/>
      <w:color w:val="2F5496" w:themeColor="accent1" w:themeShade="BF"/>
      <w:sz w:val="26"/>
      <w:szCs w:val="26"/>
      <w:lang w:val="en-CA"/>
    </w:rPr>
  </w:style>
  <w:style w:type="paragraph" w:styleId="ListParagraph">
    <w:name w:val="List Paragraph"/>
    <w:basedOn w:val="Normal"/>
    <w:uiPriority w:val="34"/>
    <w:qFormat/>
    <w:rsid w:val="00312D53"/>
    <w:pPr>
      <w:ind w:left="720"/>
      <w:contextualSpacing/>
    </w:pPr>
    <w:rPr>
      <w:rFonts w:asciiTheme="minorHAnsi" w:eastAsiaTheme="minorHAnsi" w:hAnsiTheme="minorHAnsi" w:cstheme="minorBidi"/>
      <w:lang w:val="fr-CA"/>
    </w:rPr>
  </w:style>
  <w:style w:type="paragraph" w:styleId="Footer">
    <w:name w:val="footer"/>
    <w:basedOn w:val="Normal"/>
    <w:link w:val="FooterChar"/>
    <w:uiPriority w:val="99"/>
    <w:unhideWhenUsed/>
    <w:rsid w:val="002D194E"/>
    <w:pPr>
      <w:tabs>
        <w:tab w:val="center" w:pos="4680"/>
        <w:tab w:val="right" w:pos="9360"/>
      </w:tabs>
    </w:pPr>
    <w:rPr>
      <w:rFonts w:asciiTheme="minorHAnsi" w:eastAsiaTheme="minorHAnsi" w:hAnsiTheme="minorHAnsi" w:cstheme="minorBidi"/>
      <w:lang w:val="fr-CA"/>
    </w:rPr>
  </w:style>
  <w:style w:type="character" w:customStyle="1" w:styleId="FooterChar">
    <w:name w:val="Footer Char"/>
    <w:basedOn w:val="DefaultParagraphFont"/>
    <w:link w:val="Footer"/>
    <w:uiPriority w:val="99"/>
    <w:rsid w:val="002D194E"/>
    <w:rPr>
      <w:lang w:val="fr-CA"/>
    </w:rPr>
  </w:style>
  <w:style w:type="character" w:styleId="PageNumber">
    <w:name w:val="page number"/>
    <w:basedOn w:val="DefaultParagraphFont"/>
    <w:uiPriority w:val="99"/>
    <w:semiHidden/>
    <w:unhideWhenUsed/>
    <w:rsid w:val="002D194E"/>
  </w:style>
  <w:style w:type="paragraph" w:styleId="Header">
    <w:name w:val="header"/>
    <w:basedOn w:val="Normal"/>
    <w:link w:val="HeaderChar"/>
    <w:uiPriority w:val="99"/>
    <w:unhideWhenUsed/>
    <w:rsid w:val="00C5219E"/>
    <w:pPr>
      <w:tabs>
        <w:tab w:val="center" w:pos="4680"/>
        <w:tab w:val="right" w:pos="9360"/>
      </w:tabs>
    </w:pPr>
    <w:rPr>
      <w:rFonts w:asciiTheme="minorHAnsi" w:eastAsiaTheme="minorHAnsi" w:hAnsiTheme="minorHAnsi" w:cstheme="minorBidi"/>
      <w:lang w:val="fr-CA"/>
    </w:rPr>
  </w:style>
  <w:style w:type="character" w:customStyle="1" w:styleId="HeaderChar">
    <w:name w:val="Header Char"/>
    <w:basedOn w:val="DefaultParagraphFont"/>
    <w:link w:val="Header"/>
    <w:uiPriority w:val="99"/>
    <w:rsid w:val="00C5219E"/>
    <w:rPr>
      <w:lang w:val="fr-CA"/>
    </w:rPr>
  </w:style>
  <w:style w:type="table" w:styleId="TableGrid">
    <w:name w:val="Table Grid"/>
    <w:basedOn w:val="TableNormal"/>
    <w:uiPriority w:val="39"/>
    <w:rsid w:val="00A2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205A"/>
    <w:rPr>
      <w:color w:val="0563C1" w:themeColor="hyperlink"/>
      <w:u w:val="single"/>
    </w:rPr>
  </w:style>
  <w:style w:type="character" w:styleId="UnresolvedMention">
    <w:name w:val="Unresolved Mention"/>
    <w:basedOn w:val="DefaultParagraphFont"/>
    <w:uiPriority w:val="99"/>
    <w:rsid w:val="000E205A"/>
    <w:rPr>
      <w:color w:val="605E5C"/>
      <w:shd w:val="clear" w:color="auto" w:fill="E1DFDD"/>
    </w:rPr>
  </w:style>
  <w:style w:type="character" w:styleId="FollowedHyperlink">
    <w:name w:val="FollowedHyperlink"/>
    <w:basedOn w:val="DefaultParagraphFont"/>
    <w:uiPriority w:val="99"/>
    <w:semiHidden/>
    <w:unhideWhenUsed/>
    <w:rsid w:val="00986914"/>
    <w:rPr>
      <w:color w:val="954F72" w:themeColor="followedHyperlink"/>
      <w:u w:val="single"/>
    </w:rPr>
  </w:style>
  <w:style w:type="character" w:styleId="CommentReference">
    <w:name w:val="annotation reference"/>
    <w:basedOn w:val="DefaultParagraphFont"/>
    <w:uiPriority w:val="99"/>
    <w:semiHidden/>
    <w:unhideWhenUsed/>
    <w:rsid w:val="001503E7"/>
    <w:rPr>
      <w:sz w:val="16"/>
      <w:szCs w:val="16"/>
    </w:rPr>
  </w:style>
  <w:style w:type="paragraph" w:styleId="CommentText">
    <w:name w:val="annotation text"/>
    <w:basedOn w:val="Normal"/>
    <w:link w:val="CommentTextChar"/>
    <w:uiPriority w:val="99"/>
    <w:unhideWhenUsed/>
    <w:rsid w:val="001503E7"/>
    <w:rPr>
      <w:rFonts w:asciiTheme="minorHAnsi" w:eastAsiaTheme="minorHAnsi" w:hAnsiTheme="minorHAnsi" w:cstheme="minorBidi"/>
      <w:sz w:val="20"/>
      <w:szCs w:val="20"/>
      <w:lang w:val="fr-CA"/>
    </w:rPr>
  </w:style>
  <w:style w:type="character" w:customStyle="1" w:styleId="CommentTextChar">
    <w:name w:val="Comment Text Char"/>
    <w:basedOn w:val="DefaultParagraphFont"/>
    <w:link w:val="CommentText"/>
    <w:uiPriority w:val="99"/>
    <w:rsid w:val="001503E7"/>
    <w:rPr>
      <w:sz w:val="20"/>
      <w:szCs w:val="20"/>
      <w:lang w:val="fr-CA"/>
    </w:rPr>
  </w:style>
  <w:style w:type="paragraph" w:styleId="CommentSubject">
    <w:name w:val="annotation subject"/>
    <w:basedOn w:val="CommentText"/>
    <w:next w:val="CommentText"/>
    <w:link w:val="CommentSubjectChar"/>
    <w:uiPriority w:val="99"/>
    <w:semiHidden/>
    <w:unhideWhenUsed/>
    <w:rsid w:val="00A542C1"/>
    <w:rPr>
      <w:b/>
      <w:bCs/>
    </w:rPr>
  </w:style>
  <w:style w:type="character" w:customStyle="1" w:styleId="CommentSubjectChar">
    <w:name w:val="Comment Subject Char"/>
    <w:basedOn w:val="CommentTextChar"/>
    <w:link w:val="CommentSubject"/>
    <w:uiPriority w:val="99"/>
    <w:semiHidden/>
    <w:rsid w:val="00A542C1"/>
    <w:rPr>
      <w:b/>
      <w:bCs/>
      <w:sz w:val="20"/>
      <w:szCs w:val="20"/>
      <w:lang w:val="fr-CA"/>
    </w:rPr>
  </w:style>
  <w:style w:type="paragraph" w:styleId="TOCHeading">
    <w:name w:val="TOC Heading"/>
    <w:basedOn w:val="Heading1"/>
    <w:next w:val="Normal"/>
    <w:uiPriority w:val="39"/>
    <w:unhideWhenUsed/>
    <w:qFormat/>
    <w:rsid w:val="006E18B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E18B2"/>
    <w:pPr>
      <w:spacing w:before="120"/>
    </w:pPr>
    <w:rPr>
      <w:rFonts w:asciiTheme="minorHAnsi" w:hAnsiTheme="minorHAnsi"/>
      <w:b/>
      <w:bCs/>
      <w:i/>
      <w:iCs/>
    </w:rPr>
  </w:style>
  <w:style w:type="paragraph" w:styleId="TOC2">
    <w:name w:val="toc 2"/>
    <w:basedOn w:val="Normal"/>
    <w:next w:val="Normal"/>
    <w:autoRedefine/>
    <w:uiPriority w:val="39"/>
    <w:unhideWhenUsed/>
    <w:rsid w:val="006E18B2"/>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6E18B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6E18B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E18B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E18B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E18B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E18B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E18B2"/>
    <w:pPr>
      <w:ind w:left="1920"/>
    </w:pPr>
    <w:rPr>
      <w:rFonts w:asciiTheme="minorHAnsi" w:hAnsiTheme="minorHAnsi"/>
      <w:sz w:val="20"/>
      <w:szCs w:val="20"/>
    </w:rPr>
  </w:style>
  <w:style w:type="paragraph" w:styleId="Caption">
    <w:name w:val="caption"/>
    <w:basedOn w:val="Normal"/>
    <w:next w:val="Normal"/>
    <w:uiPriority w:val="35"/>
    <w:unhideWhenUsed/>
    <w:qFormat/>
    <w:rsid w:val="00AB0AAD"/>
    <w:pPr>
      <w:spacing w:after="200"/>
    </w:pPr>
    <w:rPr>
      <w:i/>
      <w:iCs/>
      <w:color w:val="44546A" w:themeColor="text2"/>
      <w:sz w:val="18"/>
      <w:szCs w:val="18"/>
    </w:rPr>
  </w:style>
  <w:style w:type="paragraph" w:styleId="TableofFigures">
    <w:name w:val="table of figures"/>
    <w:basedOn w:val="Normal"/>
    <w:next w:val="Normal"/>
    <w:uiPriority w:val="99"/>
    <w:unhideWhenUsed/>
    <w:rsid w:val="00474458"/>
  </w:style>
  <w:style w:type="paragraph" w:styleId="Revision">
    <w:name w:val="Revision"/>
    <w:hidden/>
    <w:uiPriority w:val="99"/>
    <w:semiHidden/>
    <w:rsid w:val="006A53F1"/>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9238">
      <w:bodyDiv w:val="1"/>
      <w:marLeft w:val="0"/>
      <w:marRight w:val="0"/>
      <w:marTop w:val="0"/>
      <w:marBottom w:val="0"/>
      <w:divBdr>
        <w:top w:val="none" w:sz="0" w:space="0" w:color="auto"/>
        <w:left w:val="none" w:sz="0" w:space="0" w:color="auto"/>
        <w:bottom w:val="none" w:sz="0" w:space="0" w:color="auto"/>
        <w:right w:val="none" w:sz="0" w:space="0" w:color="auto"/>
      </w:divBdr>
    </w:div>
    <w:div w:id="34545083">
      <w:bodyDiv w:val="1"/>
      <w:marLeft w:val="0"/>
      <w:marRight w:val="0"/>
      <w:marTop w:val="0"/>
      <w:marBottom w:val="0"/>
      <w:divBdr>
        <w:top w:val="none" w:sz="0" w:space="0" w:color="auto"/>
        <w:left w:val="none" w:sz="0" w:space="0" w:color="auto"/>
        <w:bottom w:val="none" w:sz="0" w:space="0" w:color="auto"/>
        <w:right w:val="none" w:sz="0" w:space="0" w:color="auto"/>
      </w:divBdr>
    </w:div>
    <w:div w:id="37511265">
      <w:bodyDiv w:val="1"/>
      <w:marLeft w:val="0"/>
      <w:marRight w:val="0"/>
      <w:marTop w:val="0"/>
      <w:marBottom w:val="0"/>
      <w:divBdr>
        <w:top w:val="none" w:sz="0" w:space="0" w:color="auto"/>
        <w:left w:val="none" w:sz="0" w:space="0" w:color="auto"/>
        <w:bottom w:val="none" w:sz="0" w:space="0" w:color="auto"/>
        <w:right w:val="none" w:sz="0" w:space="0" w:color="auto"/>
      </w:divBdr>
    </w:div>
    <w:div w:id="87048207">
      <w:bodyDiv w:val="1"/>
      <w:marLeft w:val="0"/>
      <w:marRight w:val="0"/>
      <w:marTop w:val="0"/>
      <w:marBottom w:val="0"/>
      <w:divBdr>
        <w:top w:val="none" w:sz="0" w:space="0" w:color="auto"/>
        <w:left w:val="none" w:sz="0" w:space="0" w:color="auto"/>
        <w:bottom w:val="none" w:sz="0" w:space="0" w:color="auto"/>
        <w:right w:val="none" w:sz="0" w:space="0" w:color="auto"/>
      </w:divBdr>
    </w:div>
    <w:div w:id="163207359">
      <w:bodyDiv w:val="1"/>
      <w:marLeft w:val="0"/>
      <w:marRight w:val="0"/>
      <w:marTop w:val="0"/>
      <w:marBottom w:val="0"/>
      <w:divBdr>
        <w:top w:val="none" w:sz="0" w:space="0" w:color="auto"/>
        <w:left w:val="none" w:sz="0" w:space="0" w:color="auto"/>
        <w:bottom w:val="none" w:sz="0" w:space="0" w:color="auto"/>
        <w:right w:val="none" w:sz="0" w:space="0" w:color="auto"/>
      </w:divBdr>
    </w:div>
    <w:div w:id="169300045">
      <w:bodyDiv w:val="1"/>
      <w:marLeft w:val="0"/>
      <w:marRight w:val="0"/>
      <w:marTop w:val="0"/>
      <w:marBottom w:val="0"/>
      <w:divBdr>
        <w:top w:val="none" w:sz="0" w:space="0" w:color="auto"/>
        <w:left w:val="none" w:sz="0" w:space="0" w:color="auto"/>
        <w:bottom w:val="none" w:sz="0" w:space="0" w:color="auto"/>
        <w:right w:val="none" w:sz="0" w:space="0" w:color="auto"/>
      </w:divBdr>
    </w:div>
    <w:div w:id="171376650">
      <w:bodyDiv w:val="1"/>
      <w:marLeft w:val="0"/>
      <w:marRight w:val="0"/>
      <w:marTop w:val="0"/>
      <w:marBottom w:val="0"/>
      <w:divBdr>
        <w:top w:val="none" w:sz="0" w:space="0" w:color="auto"/>
        <w:left w:val="none" w:sz="0" w:space="0" w:color="auto"/>
        <w:bottom w:val="none" w:sz="0" w:space="0" w:color="auto"/>
        <w:right w:val="none" w:sz="0" w:space="0" w:color="auto"/>
      </w:divBdr>
    </w:div>
    <w:div w:id="268663381">
      <w:bodyDiv w:val="1"/>
      <w:marLeft w:val="0"/>
      <w:marRight w:val="0"/>
      <w:marTop w:val="0"/>
      <w:marBottom w:val="0"/>
      <w:divBdr>
        <w:top w:val="none" w:sz="0" w:space="0" w:color="auto"/>
        <w:left w:val="none" w:sz="0" w:space="0" w:color="auto"/>
        <w:bottom w:val="none" w:sz="0" w:space="0" w:color="auto"/>
        <w:right w:val="none" w:sz="0" w:space="0" w:color="auto"/>
      </w:divBdr>
    </w:div>
    <w:div w:id="273295193">
      <w:bodyDiv w:val="1"/>
      <w:marLeft w:val="0"/>
      <w:marRight w:val="0"/>
      <w:marTop w:val="0"/>
      <w:marBottom w:val="0"/>
      <w:divBdr>
        <w:top w:val="none" w:sz="0" w:space="0" w:color="auto"/>
        <w:left w:val="none" w:sz="0" w:space="0" w:color="auto"/>
        <w:bottom w:val="none" w:sz="0" w:space="0" w:color="auto"/>
        <w:right w:val="none" w:sz="0" w:space="0" w:color="auto"/>
      </w:divBdr>
    </w:div>
    <w:div w:id="290408206">
      <w:bodyDiv w:val="1"/>
      <w:marLeft w:val="0"/>
      <w:marRight w:val="0"/>
      <w:marTop w:val="0"/>
      <w:marBottom w:val="0"/>
      <w:divBdr>
        <w:top w:val="none" w:sz="0" w:space="0" w:color="auto"/>
        <w:left w:val="none" w:sz="0" w:space="0" w:color="auto"/>
        <w:bottom w:val="none" w:sz="0" w:space="0" w:color="auto"/>
        <w:right w:val="none" w:sz="0" w:space="0" w:color="auto"/>
      </w:divBdr>
    </w:div>
    <w:div w:id="305473272">
      <w:bodyDiv w:val="1"/>
      <w:marLeft w:val="0"/>
      <w:marRight w:val="0"/>
      <w:marTop w:val="0"/>
      <w:marBottom w:val="0"/>
      <w:divBdr>
        <w:top w:val="none" w:sz="0" w:space="0" w:color="auto"/>
        <w:left w:val="none" w:sz="0" w:space="0" w:color="auto"/>
        <w:bottom w:val="none" w:sz="0" w:space="0" w:color="auto"/>
        <w:right w:val="none" w:sz="0" w:space="0" w:color="auto"/>
      </w:divBdr>
    </w:div>
    <w:div w:id="318508917">
      <w:bodyDiv w:val="1"/>
      <w:marLeft w:val="0"/>
      <w:marRight w:val="0"/>
      <w:marTop w:val="0"/>
      <w:marBottom w:val="0"/>
      <w:divBdr>
        <w:top w:val="none" w:sz="0" w:space="0" w:color="auto"/>
        <w:left w:val="none" w:sz="0" w:space="0" w:color="auto"/>
        <w:bottom w:val="none" w:sz="0" w:space="0" w:color="auto"/>
        <w:right w:val="none" w:sz="0" w:space="0" w:color="auto"/>
      </w:divBdr>
    </w:div>
    <w:div w:id="320888784">
      <w:bodyDiv w:val="1"/>
      <w:marLeft w:val="0"/>
      <w:marRight w:val="0"/>
      <w:marTop w:val="0"/>
      <w:marBottom w:val="0"/>
      <w:divBdr>
        <w:top w:val="none" w:sz="0" w:space="0" w:color="auto"/>
        <w:left w:val="none" w:sz="0" w:space="0" w:color="auto"/>
        <w:bottom w:val="none" w:sz="0" w:space="0" w:color="auto"/>
        <w:right w:val="none" w:sz="0" w:space="0" w:color="auto"/>
      </w:divBdr>
    </w:div>
    <w:div w:id="322515227">
      <w:bodyDiv w:val="1"/>
      <w:marLeft w:val="0"/>
      <w:marRight w:val="0"/>
      <w:marTop w:val="0"/>
      <w:marBottom w:val="0"/>
      <w:divBdr>
        <w:top w:val="none" w:sz="0" w:space="0" w:color="auto"/>
        <w:left w:val="none" w:sz="0" w:space="0" w:color="auto"/>
        <w:bottom w:val="none" w:sz="0" w:space="0" w:color="auto"/>
        <w:right w:val="none" w:sz="0" w:space="0" w:color="auto"/>
      </w:divBdr>
    </w:div>
    <w:div w:id="385685271">
      <w:bodyDiv w:val="1"/>
      <w:marLeft w:val="0"/>
      <w:marRight w:val="0"/>
      <w:marTop w:val="0"/>
      <w:marBottom w:val="0"/>
      <w:divBdr>
        <w:top w:val="none" w:sz="0" w:space="0" w:color="auto"/>
        <w:left w:val="none" w:sz="0" w:space="0" w:color="auto"/>
        <w:bottom w:val="none" w:sz="0" w:space="0" w:color="auto"/>
        <w:right w:val="none" w:sz="0" w:space="0" w:color="auto"/>
      </w:divBdr>
    </w:div>
    <w:div w:id="417799407">
      <w:bodyDiv w:val="1"/>
      <w:marLeft w:val="0"/>
      <w:marRight w:val="0"/>
      <w:marTop w:val="0"/>
      <w:marBottom w:val="0"/>
      <w:divBdr>
        <w:top w:val="none" w:sz="0" w:space="0" w:color="auto"/>
        <w:left w:val="none" w:sz="0" w:space="0" w:color="auto"/>
        <w:bottom w:val="none" w:sz="0" w:space="0" w:color="auto"/>
        <w:right w:val="none" w:sz="0" w:space="0" w:color="auto"/>
      </w:divBdr>
    </w:div>
    <w:div w:id="447746134">
      <w:bodyDiv w:val="1"/>
      <w:marLeft w:val="0"/>
      <w:marRight w:val="0"/>
      <w:marTop w:val="0"/>
      <w:marBottom w:val="0"/>
      <w:divBdr>
        <w:top w:val="none" w:sz="0" w:space="0" w:color="auto"/>
        <w:left w:val="none" w:sz="0" w:space="0" w:color="auto"/>
        <w:bottom w:val="none" w:sz="0" w:space="0" w:color="auto"/>
        <w:right w:val="none" w:sz="0" w:space="0" w:color="auto"/>
      </w:divBdr>
    </w:div>
    <w:div w:id="474638231">
      <w:bodyDiv w:val="1"/>
      <w:marLeft w:val="0"/>
      <w:marRight w:val="0"/>
      <w:marTop w:val="0"/>
      <w:marBottom w:val="0"/>
      <w:divBdr>
        <w:top w:val="none" w:sz="0" w:space="0" w:color="auto"/>
        <w:left w:val="none" w:sz="0" w:space="0" w:color="auto"/>
        <w:bottom w:val="none" w:sz="0" w:space="0" w:color="auto"/>
        <w:right w:val="none" w:sz="0" w:space="0" w:color="auto"/>
      </w:divBdr>
    </w:div>
    <w:div w:id="516312756">
      <w:bodyDiv w:val="1"/>
      <w:marLeft w:val="0"/>
      <w:marRight w:val="0"/>
      <w:marTop w:val="0"/>
      <w:marBottom w:val="0"/>
      <w:divBdr>
        <w:top w:val="none" w:sz="0" w:space="0" w:color="auto"/>
        <w:left w:val="none" w:sz="0" w:space="0" w:color="auto"/>
        <w:bottom w:val="none" w:sz="0" w:space="0" w:color="auto"/>
        <w:right w:val="none" w:sz="0" w:space="0" w:color="auto"/>
      </w:divBdr>
    </w:div>
    <w:div w:id="522019913">
      <w:bodyDiv w:val="1"/>
      <w:marLeft w:val="0"/>
      <w:marRight w:val="0"/>
      <w:marTop w:val="0"/>
      <w:marBottom w:val="0"/>
      <w:divBdr>
        <w:top w:val="none" w:sz="0" w:space="0" w:color="auto"/>
        <w:left w:val="none" w:sz="0" w:space="0" w:color="auto"/>
        <w:bottom w:val="none" w:sz="0" w:space="0" w:color="auto"/>
        <w:right w:val="none" w:sz="0" w:space="0" w:color="auto"/>
      </w:divBdr>
    </w:div>
    <w:div w:id="536041194">
      <w:bodyDiv w:val="1"/>
      <w:marLeft w:val="0"/>
      <w:marRight w:val="0"/>
      <w:marTop w:val="0"/>
      <w:marBottom w:val="0"/>
      <w:divBdr>
        <w:top w:val="none" w:sz="0" w:space="0" w:color="auto"/>
        <w:left w:val="none" w:sz="0" w:space="0" w:color="auto"/>
        <w:bottom w:val="none" w:sz="0" w:space="0" w:color="auto"/>
        <w:right w:val="none" w:sz="0" w:space="0" w:color="auto"/>
      </w:divBdr>
    </w:div>
    <w:div w:id="536090652">
      <w:bodyDiv w:val="1"/>
      <w:marLeft w:val="0"/>
      <w:marRight w:val="0"/>
      <w:marTop w:val="0"/>
      <w:marBottom w:val="0"/>
      <w:divBdr>
        <w:top w:val="none" w:sz="0" w:space="0" w:color="auto"/>
        <w:left w:val="none" w:sz="0" w:space="0" w:color="auto"/>
        <w:bottom w:val="none" w:sz="0" w:space="0" w:color="auto"/>
        <w:right w:val="none" w:sz="0" w:space="0" w:color="auto"/>
      </w:divBdr>
    </w:div>
    <w:div w:id="703093815">
      <w:bodyDiv w:val="1"/>
      <w:marLeft w:val="0"/>
      <w:marRight w:val="0"/>
      <w:marTop w:val="0"/>
      <w:marBottom w:val="0"/>
      <w:divBdr>
        <w:top w:val="none" w:sz="0" w:space="0" w:color="auto"/>
        <w:left w:val="none" w:sz="0" w:space="0" w:color="auto"/>
        <w:bottom w:val="none" w:sz="0" w:space="0" w:color="auto"/>
        <w:right w:val="none" w:sz="0" w:space="0" w:color="auto"/>
      </w:divBdr>
    </w:div>
    <w:div w:id="713047044">
      <w:bodyDiv w:val="1"/>
      <w:marLeft w:val="0"/>
      <w:marRight w:val="0"/>
      <w:marTop w:val="0"/>
      <w:marBottom w:val="0"/>
      <w:divBdr>
        <w:top w:val="none" w:sz="0" w:space="0" w:color="auto"/>
        <w:left w:val="none" w:sz="0" w:space="0" w:color="auto"/>
        <w:bottom w:val="none" w:sz="0" w:space="0" w:color="auto"/>
        <w:right w:val="none" w:sz="0" w:space="0" w:color="auto"/>
      </w:divBdr>
    </w:div>
    <w:div w:id="738408770">
      <w:bodyDiv w:val="1"/>
      <w:marLeft w:val="0"/>
      <w:marRight w:val="0"/>
      <w:marTop w:val="0"/>
      <w:marBottom w:val="0"/>
      <w:divBdr>
        <w:top w:val="none" w:sz="0" w:space="0" w:color="auto"/>
        <w:left w:val="none" w:sz="0" w:space="0" w:color="auto"/>
        <w:bottom w:val="none" w:sz="0" w:space="0" w:color="auto"/>
        <w:right w:val="none" w:sz="0" w:space="0" w:color="auto"/>
      </w:divBdr>
    </w:div>
    <w:div w:id="742488602">
      <w:bodyDiv w:val="1"/>
      <w:marLeft w:val="0"/>
      <w:marRight w:val="0"/>
      <w:marTop w:val="0"/>
      <w:marBottom w:val="0"/>
      <w:divBdr>
        <w:top w:val="none" w:sz="0" w:space="0" w:color="auto"/>
        <w:left w:val="none" w:sz="0" w:space="0" w:color="auto"/>
        <w:bottom w:val="none" w:sz="0" w:space="0" w:color="auto"/>
        <w:right w:val="none" w:sz="0" w:space="0" w:color="auto"/>
      </w:divBdr>
    </w:div>
    <w:div w:id="751119192">
      <w:bodyDiv w:val="1"/>
      <w:marLeft w:val="0"/>
      <w:marRight w:val="0"/>
      <w:marTop w:val="0"/>
      <w:marBottom w:val="0"/>
      <w:divBdr>
        <w:top w:val="none" w:sz="0" w:space="0" w:color="auto"/>
        <w:left w:val="none" w:sz="0" w:space="0" w:color="auto"/>
        <w:bottom w:val="none" w:sz="0" w:space="0" w:color="auto"/>
        <w:right w:val="none" w:sz="0" w:space="0" w:color="auto"/>
      </w:divBdr>
    </w:div>
    <w:div w:id="756903861">
      <w:bodyDiv w:val="1"/>
      <w:marLeft w:val="0"/>
      <w:marRight w:val="0"/>
      <w:marTop w:val="0"/>
      <w:marBottom w:val="0"/>
      <w:divBdr>
        <w:top w:val="none" w:sz="0" w:space="0" w:color="auto"/>
        <w:left w:val="none" w:sz="0" w:space="0" w:color="auto"/>
        <w:bottom w:val="none" w:sz="0" w:space="0" w:color="auto"/>
        <w:right w:val="none" w:sz="0" w:space="0" w:color="auto"/>
      </w:divBdr>
    </w:div>
    <w:div w:id="783958436">
      <w:bodyDiv w:val="1"/>
      <w:marLeft w:val="0"/>
      <w:marRight w:val="0"/>
      <w:marTop w:val="0"/>
      <w:marBottom w:val="0"/>
      <w:divBdr>
        <w:top w:val="none" w:sz="0" w:space="0" w:color="auto"/>
        <w:left w:val="none" w:sz="0" w:space="0" w:color="auto"/>
        <w:bottom w:val="none" w:sz="0" w:space="0" w:color="auto"/>
        <w:right w:val="none" w:sz="0" w:space="0" w:color="auto"/>
      </w:divBdr>
    </w:div>
    <w:div w:id="828593544">
      <w:bodyDiv w:val="1"/>
      <w:marLeft w:val="0"/>
      <w:marRight w:val="0"/>
      <w:marTop w:val="0"/>
      <w:marBottom w:val="0"/>
      <w:divBdr>
        <w:top w:val="none" w:sz="0" w:space="0" w:color="auto"/>
        <w:left w:val="none" w:sz="0" w:space="0" w:color="auto"/>
        <w:bottom w:val="none" w:sz="0" w:space="0" w:color="auto"/>
        <w:right w:val="none" w:sz="0" w:space="0" w:color="auto"/>
      </w:divBdr>
    </w:div>
    <w:div w:id="861631925">
      <w:bodyDiv w:val="1"/>
      <w:marLeft w:val="0"/>
      <w:marRight w:val="0"/>
      <w:marTop w:val="0"/>
      <w:marBottom w:val="0"/>
      <w:divBdr>
        <w:top w:val="none" w:sz="0" w:space="0" w:color="auto"/>
        <w:left w:val="none" w:sz="0" w:space="0" w:color="auto"/>
        <w:bottom w:val="none" w:sz="0" w:space="0" w:color="auto"/>
        <w:right w:val="none" w:sz="0" w:space="0" w:color="auto"/>
      </w:divBdr>
    </w:div>
    <w:div w:id="886382605">
      <w:bodyDiv w:val="1"/>
      <w:marLeft w:val="0"/>
      <w:marRight w:val="0"/>
      <w:marTop w:val="0"/>
      <w:marBottom w:val="0"/>
      <w:divBdr>
        <w:top w:val="none" w:sz="0" w:space="0" w:color="auto"/>
        <w:left w:val="none" w:sz="0" w:space="0" w:color="auto"/>
        <w:bottom w:val="none" w:sz="0" w:space="0" w:color="auto"/>
        <w:right w:val="none" w:sz="0" w:space="0" w:color="auto"/>
      </w:divBdr>
    </w:div>
    <w:div w:id="888498655">
      <w:bodyDiv w:val="1"/>
      <w:marLeft w:val="0"/>
      <w:marRight w:val="0"/>
      <w:marTop w:val="0"/>
      <w:marBottom w:val="0"/>
      <w:divBdr>
        <w:top w:val="none" w:sz="0" w:space="0" w:color="auto"/>
        <w:left w:val="none" w:sz="0" w:space="0" w:color="auto"/>
        <w:bottom w:val="none" w:sz="0" w:space="0" w:color="auto"/>
        <w:right w:val="none" w:sz="0" w:space="0" w:color="auto"/>
      </w:divBdr>
    </w:div>
    <w:div w:id="913012803">
      <w:bodyDiv w:val="1"/>
      <w:marLeft w:val="0"/>
      <w:marRight w:val="0"/>
      <w:marTop w:val="0"/>
      <w:marBottom w:val="0"/>
      <w:divBdr>
        <w:top w:val="none" w:sz="0" w:space="0" w:color="auto"/>
        <w:left w:val="none" w:sz="0" w:space="0" w:color="auto"/>
        <w:bottom w:val="none" w:sz="0" w:space="0" w:color="auto"/>
        <w:right w:val="none" w:sz="0" w:space="0" w:color="auto"/>
      </w:divBdr>
    </w:div>
    <w:div w:id="917598989">
      <w:bodyDiv w:val="1"/>
      <w:marLeft w:val="0"/>
      <w:marRight w:val="0"/>
      <w:marTop w:val="0"/>
      <w:marBottom w:val="0"/>
      <w:divBdr>
        <w:top w:val="none" w:sz="0" w:space="0" w:color="auto"/>
        <w:left w:val="none" w:sz="0" w:space="0" w:color="auto"/>
        <w:bottom w:val="none" w:sz="0" w:space="0" w:color="auto"/>
        <w:right w:val="none" w:sz="0" w:space="0" w:color="auto"/>
      </w:divBdr>
    </w:div>
    <w:div w:id="932784940">
      <w:bodyDiv w:val="1"/>
      <w:marLeft w:val="0"/>
      <w:marRight w:val="0"/>
      <w:marTop w:val="0"/>
      <w:marBottom w:val="0"/>
      <w:divBdr>
        <w:top w:val="none" w:sz="0" w:space="0" w:color="auto"/>
        <w:left w:val="none" w:sz="0" w:space="0" w:color="auto"/>
        <w:bottom w:val="none" w:sz="0" w:space="0" w:color="auto"/>
        <w:right w:val="none" w:sz="0" w:space="0" w:color="auto"/>
      </w:divBdr>
    </w:div>
    <w:div w:id="960038815">
      <w:bodyDiv w:val="1"/>
      <w:marLeft w:val="0"/>
      <w:marRight w:val="0"/>
      <w:marTop w:val="0"/>
      <w:marBottom w:val="0"/>
      <w:divBdr>
        <w:top w:val="none" w:sz="0" w:space="0" w:color="auto"/>
        <w:left w:val="none" w:sz="0" w:space="0" w:color="auto"/>
        <w:bottom w:val="none" w:sz="0" w:space="0" w:color="auto"/>
        <w:right w:val="none" w:sz="0" w:space="0" w:color="auto"/>
      </w:divBdr>
    </w:div>
    <w:div w:id="976490986">
      <w:bodyDiv w:val="1"/>
      <w:marLeft w:val="0"/>
      <w:marRight w:val="0"/>
      <w:marTop w:val="0"/>
      <w:marBottom w:val="0"/>
      <w:divBdr>
        <w:top w:val="none" w:sz="0" w:space="0" w:color="auto"/>
        <w:left w:val="none" w:sz="0" w:space="0" w:color="auto"/>
        <w:bottom w:val="none" w:sz="0" w:space="0" w:color="auto"/>
        <w:right w:val="none" w:sz="0" w:space="0" w:color="auto"/>
      </w:divBdr>
    </w:div>
    <w:div w:id="1003044050">
      <w:bodyDiv w:val="1"/>
      <w:marLeft w:val="0"/>
      <w:marRight w:val="0"/>
      <w:marTop w:val="0"/>
      <w:marBottom w:val="0"/>
      <w:divBdr>
        <w:top w:val="none" w:sz="0" w:space="0" w:color="auto"/>
        <w:left w:val="none" w:sz="0" w:space="0" w:color="auto"/>
        <w:bottom w:val="none" w:sz="0" w:space="0" w:color="auto"/>
        <w:right w:val="none" w:sz="0" w:space="0" w:color="auto"/>
      </w:divBdr>
    </w:div>
    <w:div w:id="1030183808">
      <w:bodyDiv w:val="1"/>
      <w:marLeft w:val="0"/>
      <w:marRight w:val="0"/>
      <w:marTop w:val="0"/>
      <w:marBottom w:val="0"/>
      <w:divBdr>
        <w:top w:val="none" w:sz="0" w:space="0" w:color="auto"/>
        <w:left w:val="none" w:sz="0" w:space="0" w:color="auto"/>
        <w:bottom w:val="none" w:sz="0" w:space="0" w:color="auto"/>
        <w:right w:val="none" w:sz="0" w:space="0" w:color="auto"/>
      </w:divBdr>
    </w:div>
    <w:div w:id="1042022683">
      <w:bodyDiv w:val="1"/>
      <w:marLeft w:val="0"/>
      <w:marRight w:val="0"/>
      <w:marTop w:val="0"/>
      <w:marBottom w:val="0"/>
      <w:divBdr>
        <w:top w:val="none" w:sz="0" w:space="0" w:color="auto"/>
        <w:left w:val="none" w:sz="0" w:space="0" w:color="auto"/>
        <w:bottom w:val="none" w:sz="0" w:space="0" w:color="auto"/>
        <w:right w:val="none" w:sz="0" w:space="0" w:color="auto"/>
      </w:divBdr>
    </w:div>
    <w:div w:id="1098870446">
      <w:bodyDiv w:val="1"/>
      <w:marLeft w:val="0"/>
      <w:marRight w:val="0"/>
      <w:marTop w:val="0"/>
      <w:marBottom w:val="0"/>
      <w:divBdr>
        <w:top w:val="none" w:sz="0" w:space="0" w:color="auto"/>
        <w:left w:val="none" w:sz="0" w:space="0" w:color="auto"/>
        <w:bottom w:val="none" w:sz="0" w:space="0" w:color="auto"/>
        <w:right w:val="none" w:sz="0" w:space="0" w:color="auto"/>
      </w:divBdr>
    </w:div>
    <w:div w:id="1100103630">
      <w:bodyDiv w:val="1"/>
      <w:marLeft w:val="0"/>
      <w:marRight w:val="0"/>
      <w:marTop w:val="0"/>
      <w:marBottom w:val="0"/>
      <w:divBdr>
        <w:top w:val="none" w:sz="0" w:space="0" w:color="auto"/>
        <w:left w:val="none" w:sz="0" w:space="0" w:color="auto"/>
        <w:bottom w:val="none" w:sz="0" w:space="0" w:color="auto"/>
        <w:right w:val="none" w:sz="0" w:space="0" w:color="auto"/>
      </w:divBdr>
    </w:div>
    <w:div w:id="1115713591">
      <w:bodyDiv w:val="1"/>
      <w:marLeft w:val="0"/>
      <w:marRight w:val="0"/>
      <w:marTop w:val="0"/>
      <w:marBottom w:val="0"/>
      <w:divBdr>
        <w:top w:val="none" w:sz="0" w:space="0" w:color="auto"/>
        <w:left w:val="none" w:sz="0" w:space="0" w:color="auto"/>
        <w:bottom w:val="none" w:sz="0" w:space="0" w:color="auto"/>
        <w:right w:val="none" w:sz="0" w:space="0" w:color="auto"/>
      </w:divBdr>
    </w:div>
    <w:div w:id="1125080063">
      <w:bodyDiv w:val="1"/>
      <w:marLeft w:val="0"/>
      <w:marRight w:val="0"/>
      <w:marTop w:val="0"/>
      <w:marBottom w:val="0"/>
      <w:divBdr>
        <w:top w:val="none" w:sz="0" w:space="0" w:color="auto"/>
        <w:left w:val="none" w:sz="0" w:space="0" w:color="auto"/>
        <w:bottom w:val="none" w:sz="0" w:space="0" w:color="auto"/>
        <w:right w:val="none" w:sz="0" w:space="0" w:color="auto"/>
      </w:divBdr>
    </w:div>
    <w:div w:id="1205558104">
      <w:bodyDiv w:val="1"/>
      <w:marLeft w:val="0"/>
      <w:marRight w:val="0"/>
      <w:marTop w:val="0"/>
      <w:marBottom w:val="0"/>
      <w:divBdr>
        <w:top w:val="none" w:sz="0" w:space="0" w:color="auto"/>
        <w:left w:val="none" w:sz="0" w:space="0" w:color="auto"/>
        <w:bottom w:val="none" w:sz="0" w:space="0" w:color="auto"/>
        <w:right w:val="none" w:sz="0" w:space="0" w:color="auto"/>
      </w:divBdr>
    </w:div>
    <w:div w:id="1205563979">
      <w:bodyDiv w:val="1"/>
      <w:marLeft w:val="0"/>
      <w:marRight w:val="0"/>
      <w:marTop w:val="0"/>
      <w:marBottom w:val="0"/>
      <w:divBdr>
        <w:top w:val="none" w:sz="0" w:space="0" w:color="auto"/>
        <w:left w:val="none" w:sz="0" w:space="0" w:color="auto"/>
        <w:bottom w:val="none" w:sz="0" w:space="0" w:color="auto"/>
        <w:right w:val="none" w:sz="0" w:space="0" w:color="auto"/>
      </w:divBdr>
    </w:div>
    <w:div w:id="1216624624">
      <w:bodyDiv w:val="1"/>
      <w:marLeft w:val="0"/>
      <w:marRight w:val="0"/>
      <w:marTop w:val="0"/>
      <w:marBottom w:val="0"/>
      <w:divBdr>
        <w:top w:val="none" w:sz="0" w:space="0" w:color="auto"/>
        <w:left w:val="none" w:sz="0" w:space="0" w:color="auto"/>
        <w:bottom w:val="none" w:sz="0" w:space="0" w:color="auto"/>
        <w:right w:val="none" w:sz="0" w:space="0" w:color="auto"/>
      </w:divBdr>
    </w:div>
    <w:div w:id="1221865578">
      <w:bodyDiv w:val="1"/>
      <w:marLeft w:val="0"/>
      <w:marRight w:val="0"/>
      <w:marTop w:val="0"/>
      <w:marBottom w:val="0"/>
      <w:divBdr>
        <w:top w:val="none" w:sz="0" w:space="0" w:color="auto"/>
        <w:left w:val="none" w:sz="0" w:space="0" w:color="auto"/>
        <w:bottom w:val="none" w:sz="0" w:space="0" w:color="auto"/>
        <w:right w:val="none" w:sz="0" w:space="0" w:color="auto"/>
      </w:divBdr>
    </w:div>
    <w:div w:id="1256792929">
      <w:bodyDiv w:val="1"/>
      <w:marLeft w:val="0"/>
      <w:marRight w:val="0"/>
      <w:marTop w:val="0"/>
      <w:marBottom w:val="0"/>
      <w:divBdr>
        <w:top w:val="none" w:sz="0" w:space="0" w:color="auto"/>
        <w:left w:val="none" w:sz="0" w:space="0" w:color="auto"/>
        <w:bottom w:val="none" w:sz="0" w:space="0" w:color="auto"/>
        <w:right w:val="none" w:sz="0" w:space="0" w:color="auto"/>
      </w:divBdr>
    </w:div>
    <w:div w:id="1292663778">
      <w:bodyDiv w:val="1"/>
      <w:marLeft w:val="0"/>
      <w:marRight w:val="0"/>
      <w:marTop w:val="0"/>
      <w:marBottom w:val="0"/>
      <w:divBdr>
        <w:top w:val="none" w:sz="0" w:space="0" w:color="auto"/>
        <w:left w:val="none" w:sz="0" w:space="0" w:color="auto"/>
        <w:bottom w:val="none" w:sz="0" w:space="0" w:color="auto"/>
        <w:right w:val="none" w:sz="0" w:space="0" w:color="auto"/>
      </w:divBdr>
    </w:div>
    <w:div w:id="1305895276">
      <w:bodyDiv w:val="1"/>
      <w:marLeft w:val="0"/>
      <w:marRight w:val="0"/>
      <w:marTop w:val="0"/>
      <w:marBottom w:val="0"/>
      <w:divBdr>
        <w:top w:val="none" w:sz="0" w:space="0" w:color="auto"/>
        <w:left w:val="none" w:sz="0" w:space="0" w:color="auto"/>
        <w:bottom w:val="none" w:sz="0" w:space="0" w:color="auto"/>
        <w:right w:val="none" w:sz="0" w:space="0" w:color="auto"/>
      </w:divBdr>
    </w:div>
    <w:div w:id="1306088650">
      <w:bodyDiv w:val="1"/>
      <w:marLeft w:val="0"/>
      <w:marRight w:val="0"/>
      <w:marTop w:val="0"/>
      <w:marBottom w:val="0"/>
      <w:divBdr>
        <w:top w:val="none" w:sz="0" w:space="0" w:color="auto"/>
        <w:left w:val="none" w:sz="0" w:space="0" w:color="auto"/>
        <w:bottom w:val="none" w:sz="0" w:space="0" w:color="auto"/>
        <w:right w:val="none" w:sz="0" w:space="0" w:color="auto"/>
      </w:divBdr>
    </w:div>
    <w:div w:id="1319920000">
      <w:bodyDiv w:val="1"/>
      <w:marLeft w:val="0"/>
      <w:marRight w:val="0"/>
      <w:marTop w:val="0"/>
      <w:marBottom w:val="0"/>
      <w:divBdr>
        <w:top w:val="none" w:sz="0" w:space="0" w:color="auto"/>
        <w:left w:val="none" w:sz="0" w:space="0" w:color="auto"/>
        <w:bottom w:val="none" w:sz="0" w:space="0" w:color="auto"/>
        <w:right w:val="none" w:sz="0" w:space="0" w:color="auto"/>
      </w:divBdr>
    </w:div>
    <w:div w:id="1329676693">
      <w:bodyDiv w:val="1"/>
      <w:marLeft w:val="0"/>
      <w:marRight w:val="0"/>
      <w:marTop w:val="0"/>
      <w:marBottom w:val="0"/>
      <w:divBdr>
        <w:top w:val="none" w:sz="0" w:space="0" w:color="auto"/>
        <w:left w:val="none" w:sz="0" w:space="0" w:color="auto"/>
        <w:bottom w:val="none" w:sz="0" w:space="0" w:color="auto"/>
        <w:right w:val="none" w:sz="0" w:space="0" w:color="auto"/>
      </w:divBdr>
    </w:div>
    <w:div w:id="1367440047">
      <w:bodyDiv w:val="1"/>
      <w:marLeft w:val="0"/>
      <w:marRight w:val="0"/>
      <w:marTop w:val="0"/>
      <w:marBottom w:val="0"/>
      <w:divBdr>
        <w:top w:val="none" w:sz="0" w:space="0" w:color="auto"/>
        <w:left w:val="none" w:sz="0" w:space="0" w:color="auto"/>
        <w:bottom w:val="none" w:sz="0" w:space="0" w:color="auto"/>
        <w:right w:val="none" w:sz="0" w:space="0" w:color="auto"/>
      </w:divBdr>
    </w:div>
    <w:div w:id="1408530096">
      <w:bodyDiv w:val="1"/>
      <w:marLeft w:val="0"/>
      <w:marRight w:val="0"/>
      <w:marTop w:val="0"/>
      <w:marBottom w:val="0"/>
      <w:divBdr>
        <w:top w:val="none" w:sz="0" w:space="0" w:color="auto"/>
        <w:left w:val="none" w:sz="0" w:space="0" w:color="auto"/>
        <w:bottom w:val="none" w:sz="0" w:space="0" w:color="auto"/>
        <w:right w:val="none" w:sz="0" w:space="0" w:color="auto"/>
      </w:divBdr>
    </w:div>
    <w:div w:id="1431777353">
      <w:bodyDiv w:val="1"/>
      <w:marLeft w:val="0"/>
      <w:marRight w:val="0"/>
      <w:marTop w:val="0"/>
      <w:marBottom w:val="0"/>
      <w:divBdr>
        <w:top w:val="none" w:sz="0" w:space="0" w:color="auto"/>
        <w:left w:val="none" w:sz="0" w:space="0" w:color="auto"/>
        <w:bottom w:val="none" w:sz="0" w:space="0" w:color="auto"/>
        <w:right w:val="none" w:sz="0" w:space="0" w:color="auto"/>
      </w:divBdr>
    </w:div>
    <w:div w:id="1465808104">
      <w:bodyDiv w:val="1"/>
      <w:marLeft w:val="0"/>
      <w:marRight w:val="0"/>
      <w:marTop w:val="0"/>
      <w:marBottom w:val="0"/>
      <w:divBdr>
        <w:top w:val="none" w:sz="0" w:space="0" w:color="auto"/>
        <w:left w:val="none" w:sz="0" w:space="0" w:color="auto"/>
        <w:bottom w:val="none" w:sz="0" w:space="0" w:color="auto"/>
        <w:right w:val="none" w:sz="0" w:space="0" w:color="auto"/>
      </w:divBdr>
    </w:div>
    <w:div w:id="1486362711">
      <w:bodyDiv w:val="1"/>
      <w:marLeft w:val="0"/>
      <w:marRight w:val="0"/>
      <w:marTop w:val="0"/>
      <w:marBottom w:val="0"/>
      <w:divBdr>
        <w:top w:val="none" w:sz="0" w:space="0" w:color="auto"/>
        <w:left w:val="none" w:sz="0" w:space="0" w:color="auto"/>
        <w:bottom w:val="none" w:sz="0" w:space="0" w:color="auto"/>
        <w:right w:val="none" w:sz="0" w:space="0" w:color="auto"/>
      </w:divBdr>
    </w:div>
    <w:div w:id="1507791535">
      <w:bodyDiv w:val="1"/>
      <w:marLeft w:val="0"/>
      <w:marRight w:val="0"/>
      <w:marTop w:val="0"/>
      <w:marBottom w:val="0"/>
      <w:divBdr>
        <w:top w:val="none" w:sz="0" w:space="0" w:color="auto"/>
        <w:left w:val="none" w:sz="0" w:space="0" w:color="auto"/>
        <w:bottom w:val="none" w:sz="0" w:space="0" w:color="auto"/>
        <w:right w:val="none" w:sz="0" w:space="0" w:color="auto"/>
      </w:divBdr>
    </w:div>
    <w:div w:id="1562793021">
      <w:bodyDiv w:val="1"/>
      <w:marLeft w:val="0"/>
      <w:marRight w:val="0"/>
      <w:marTop w:val="0"/>
      <w:marBottom w:val="0"/>
      <w:divBdr>
        <w:top w:val="none" w:sz="0" w:space="0" w:color="auto"/>
        <w:left w:val="none" w:sz="0" w:space="0" w:color="auto"/>
        <w:bottom w:val="none" w:sz="0" w:space="0" w:color="auto"/>
        <w:right w:val="none" w:sz="0" w:space="0" w:color="auto"/>
      </w:divBdr>
    </w:div>
    <w:div w:id="1582325507">
      <w:bodyDiv w:val="1"/>
      <w:marLeft w:val="0"/>
      <w:marRight w:val="0"/>
      <w:marTop w:val="0"/>
      <w:marBottom w:val="0"/>
      <w:divBdr>
        <w:top w:val="none" w:sz="0" w:space="0" w:color="auto"/>
        <w:left w:val="none" w:sz="0" w:space="0" w:color="auto"/>
        <w:bottom w:val="none" w:sz="0" w:space="0" w:color="auto"/>
        <w:right w:val="none" w:sz="0" w:space="0" w:color="auto"/>
      </w:divBdr>
    </w:div>
    <w:div w:id="1599748859">
      <w:bodyDiv w:val="1"/>
      <w:marLeft w:val="0"/>
      <w:marRight w:val="0"/>
      <w:marTop w:val="0"/>
      <w:marBottom w:val="0"/>
      <w:divBdr>
        <w:top w:val="none" w:sz="0" w:space="0" w:color="auto"/>
        <w:left w:val="none" w:sz="0" w:space="0" w:color="auto"/>
        <w:bottom w:val="none" w:sz="0" w:space="0" w:color="auto"/>
        <w:right w:val="none" w:sz="0" w:space="0" w:color="auto"/>
      </w:divBdr>
    </w:div>
    <w:div w:id="1628852278">
      <w:bodyDiv w:val="1"/>
      <w:marLeft w:val="0"/>
      <w:marRight w:val="0"/>
      <w:marTop w:val="0"/>
      <w:marBottom w:val="0"/>
      <w:divBdr>
        <w:top w:val="none" w:sz="0" w:space="0" w:color="auto"/>
        <w:left w:val="none" w:sz="0" w:space="0" w:color="auto"/>
        <w:bottom w:val="none" w:sz="0" w:space="0" w:color="auto"/>
        <w:right w:val="none" w:sz="0" w:space="0" w:color="auto"/>
      </w:divBdr>
    </w:div>
    <w:div w:id="1634753399">
      <w:bodyDiv w:val="1"/>
      <w:marLeft w:val="0"/>
      <w:marRight w:val="0"/>
      <w:marTop w:val="0"/>
      <w:marBottom w:val="0"/>
      <w:divBdr>
        <w:top w:val="none" w:sz="0" w:space="0" w:color="auto"/>
        <w:left w:val="none" w:sz="0" w:space="0" w:color="auto"/>
        <w:bottom w:val="none" w:sz="0" w:space="0" w:color="auto"/>
        <w:right w:val="none" w:sz="0" w:space="0" w:color="auto"/>
      </w:divBdr>
    </w:div>
    <w:div w:id="1639528215">
      <w:bodyDiv w:val="1"/>
      <w:marLeft w:val="0"/>
      <w:marRight w:val="0"/>
      <w:marTop w:val="0"/>
      <w:marBottom w:val="0"/>
      <w:divBdr>
        <w:top w:val="none" w:sz="0" w:space="0" w:color="auto"/>
        <w:left w:val="none" w:sz="0" w:space="0" w:color="auto"/>
        <w:bottom w:val="none" w:sz="0" w:space="0" w:color="auto"/>
        <w:right w:val="none" w:sz="0" w:space="0" w:color="auto"/>
      </w:divBdr>
    </w:div>
    <w:div w:id="1642732527">
      <w:bodyDiv w:val="1"/>
      <w:marLeft w:val="0"/>
      <w:marRight w:val="0"/>
      <w:marTop w:val="0"/>
      <w:marBottom w:val="0"/>
      <w:divBdr>
        <w:top w:val="none" w:sz="0" w:space="0" w:color="auto"/>
        <w:left w:val="none" w:sz="0" w:space="0" w:color="auto"/>
        <w:bottom w:val="none" w:sz="0" w:space="0" w:color="auto"/>
        <w:right w:val="none" w:sz="0" w:space="0" w:color="auto"/>
      </w:divBdr>
    </w:div>
    <w:div w:id="1652059790">
      <w:bodyDiv w:val="1"/>
      <w:marLeft w:val="0"/>
      <w:marRight w:val="0"/>
      <w:marTop w:val="0"/>
      <w:marBottom w:val="0"/>
      <w:divBdr>
        <w:top w:val="none" w:sz="0" w:space="0" w:color="auto"/>
        <w:left w:val="none" w:sz="0" w:space="0" w:color="auto"/>
        <w:bottom w:val="none" w:sz="0" w:space="0" w:color="auto"/>
        <w:right w:val="none" w:sz="0" w:space="0" w:color="auto"/>
      </w:divBdr>
    </w:div>
    <w:div w:id="1757750116">
      <w:bodyDiv w:val="1"/>
      <w:marLeft w:val="0"/>
      <w:marRight w:val="0"/>
      <w:marTop w:val="0"/>
      <w:marBottom w:val="0"/>
      <w:divBdr>
        <w:top w:val="none" w:sz="0" w:space="0" w:color="auto"/>
        <w:left w:val="none" w:sz="0" w:space="0" w:color="auto"/>
        <w:bottom w:val="none" w:sz="0" w:space="0" w:color="auto"/>
        <w:right w:val="none" w:sz="0" w:space="0" w:color="auto"/>
      </w:divBdr>
    </w:div>
    <w:div w:id="1773889341">
      <w:bodyDiv w:val="1"/>
      <w:marLeft w:val="0"/>
      <w:marRight w:val="0"/>
      <w:marTop w:val="0"/>
      <w:marBottom w:val="0"/>
      <w:divBdr>
        <w:top w:val="none" w:sz="0" w:space="0" w:color="auto"/>
        <w:left w:val="none" w:sz="0" w:space="0" w:color="auto"/>
        <w:bottom w:val="none" w:sz="0" w:space="0" w:color="auto"/>
        <w:right w:val="none" w:sz="0" w:space="0" w:color="auto"/>
      </w:divBdr>
    </w:div>
    <w:div w:id="1788507523">
      <w:bodyDiv w:val="1"/>
      <w:marLeft w:val="0"/>
      <w:marRight w:val="0"/>
      <w:marTop w:val="0"/>
      <w:marBottom w:val="0"/>
      <w:divBdr>
        <w:top w:val="none" w:sz="0" w:space="0" w:color="auto"/>
        <w:left w:val="none" w:sz="0" w:space="0" w:color="auto"/>
        <w:bottom w:val="none" w:sz="0" w:space="0" w:color="auto"/>
        <w:right w:val="none" w:sz="0" w:space="0" w:color="auto"/>
      </w:divBdr>
    </w:div>
    <w:div w:id="1813792827">
      <w:bodyDiv w:val="1"/>
      <w:marLeft w:val="0"/>
      <w:marRight w:val="0"/>
      <w:marTop w:val="0"/>
      <w:marBottom w:val="0"/>
      <w:divBdr>
        <w:top w:val="none" w:sz="0" w:space="0" w:color="auto"/>
        <w:left w:val="none" w:sz="0" w:space="0" w:color="auto"/>
        <w:bottom w:val="none" w:sz="0" w:space="0" w:color="auto"/>
        <w:right w:val="none" w:sz="0" w:space="0" w:color="auto"/>
      </w:divBdr>
    </w:div>
    <w:div w:id="1909269115">
      <w:bodyDiv w:val="1"/>
      <w:marLeft w:val="0"/>
      <w:marRight w:val="0"/>
      <w:marTop w:val="0"/>
      <w:marBottom w:val="0"/>
      <w:divBdr>
        <w:top w:val="none" w:sz="0" w:space="0" w:color="auto"/>
        <w:left w:val="none" w:sz="0" w:space="0" w:color="auto"/>
        <w:bottom w:val="none" w:sz="0" w:space="0" w:color="auto"/>
        <w:right w:val="none" w:sz="0" w:space="0" w:color="auto"/>
      </w:divBdr>
    </w:div>
    <w:div w:id="1960410712">
      <w:bodyDiv w:val="1"/>
      <w:marLeft w:val="0"/>
      <w:marRight w:val="0"/>
      <w:marTop w:val="0"/>
      <w:marBottom w:val="0"/>
      <w:divBdr>
        <w:top w:val="none" w:sz="0" w:space="0" w:color="auto"/>
        <w:left w:val="none" w:sz="0" w:space="0" w:color="auto"/>
        <w:bottom w:val="none" w:sz="0" w:space="0" w:color="auto"/>
        <w:right w:val="none" w:sz="0" w:space="0" w:color="auto"/>
      </w:divBdr>
    </w:div>
    <w:div w:id="1983803726">
      <w:bodyDiv w:val="1"/>
      <w:marLeft w:val="0"/>
      <w:marRight w:val="0"/>
      <w:marTop w:val="0"/>
      <w:marBottom w:val="0"/>
      <w:divBdr>
        <w:top w:val="none" w:sz="0" w:space="0" w:color="auto"/>
        <w:left w:val="none" w:sz="0" w:space="0" w:color="auto"/>
        <w:bottom w:val="none" w:sz="0" w:space="0" w:color="auto"/>
        <w:right w:val="none" w:sz="0" w:space="0" w:color="auto"/>
      </w:divBdr>
    </w:div>
    <w:div w:id="2013678198">
      <w:bodyDiv w:val="1"/>
      <w:marLeft w:val="0"/>
      <w:marRight w:val="0"/>
      <w:marTop w:val="0"/>
      <w:marBottom w:val="0"/>
      <w:divBdr>
        <w:top w:val="none" w:sz="0" w:space="0" w:color="auto"/>
        <w:left w:val="none" w:sz="0" w:space="0" w:color="auto"/>
        <w:bottom w:val="none" w:sz="0" w:space="0" w:color="auto"/>
        <w:right w:val="none" w:sz="0" w:space="0" w:color="auto"/>
      </w:divBdr>
    </w:div>
    <w:div w:id="2097748690">
      <w:bodyDiv w:val="1"/>
      <w:marLeft w:val="0"/>
      <w:marRight w:val="0"/>
      <w:marTop w:val="0"/>
      <w:marBottom w:val="0"/>
      <w:divBdr>
        <w:top w:val="none" w:sz="0" w:space="0" w:color="auto"/>
        <w:left w:val="none" w:sz="0" w:space="0" w:color="auto"/>
        <w:bottom w:val="none" w:sz="0" w:space="0" w:color="auto"/>
        <w:right w:val="none" w:sz="0" w:space="0" w:color="auto"/>
      </w:divBdr>
    </w:div>
    <w:div w:id="2101294981">
      <w:bodyDiv w:val="1"/>
      <w:marLeft w:val="0"/>
      <w:marRight w:val="0"/>
      <w:marTop w:val="0"/>
      <w:marBottom w:val="0"/>
      <w:divBdr>
        <w:top w:val="none" w:sz="0" w:space="0" w:color="auto"/>
        <w:left w:val="none" w:sz="0" w:space="0" w:color="auto"/>
        <w:bottom w:val="none" w:sz="0" w:space="0" w:color="auto"/>
        <w:right w:val="none" w:sz="0" w:space="0" w:color="auto"/>
      </w:divBdr>
    </w:div>
    <w:div w:id="2104913126">
      <w:bodyDiv w:val="1"/>
      <w:marLeft w:val="0"/>
      <w:marRight w:val="0"/>
      <w:marTop w:val="0"/>
      <w:marBottom w:val="0"/>
      <w:divBdr>
        <w:top w:val="none" w:sz="0" w:space="0" w:color="auto"/>
        <w:left w:val="none" w:sz="0" w:space="0" w:color="auto"/>
        <w:bottom w:val="none" w:sz="0" w:space="0" w:color="auto"/>
        <w:right w:val="none" w:sz="0" w:space="0" w:color="auto"/>
      </w:divBdr>
    </w:div>
    <w:div w:id="2128622338">
      <w:bodyDiv w:val="1"/>
      <w:marLeft w:val="0"/>
      <w:marRight w:val="0"/>
      <w:marTop w:val="0"/>
      <w:marBottom w:val="0"/>
      <w:divBdr>
        <w:top w:val="none" w:sz="0" w:space="0" w:color="auto"/>
        <w:left w:val="none" w:sz="0" w:space="0" w:color="auto"/>
        <w:bottom w:val="none" w:sz="0" w:space="0" w:color="auto"/>
        <w:right w:val="none" w:sz="0" w:space="0" w:color="auto"/>
      </w:divBdr>
    </w:div>
    <w:div w:id="2134715086">
      <w:bodyDiv w:val="1"/>
      <w:marLeft w:val="0"/>
      <w:marRight w:val="0"/>
      <w:marTop w:val="0"/>
      <w:marBottom w:val="0"/>
      <w:divBdr>
        <w:top w:val="none" w:sz="0" w:space="0" w:color="auto"/>
        <w:left w:val="none" w:sz="0" w:space="0" w:color="auto"/>
        <w:bottom w:val="none" w:sz="0" w:space="0" w:color="auto"/>
        <w:right w:val="none" w:sz="0" w:space="0" w:color="auto"/>
      </w:divBdr>
    </w:div>
    <w:div w:id="2146268241">
      <w:bodyDiv w:val="1"/>
      <w:marLeft w:val="0"/>
      <w:marRight w:val="0"/>
      <w:marTop w:val="0"/>
      <w:marBottom w:val="0"/>
      <w:divBdr>
        <w:top w:val="none" w:sz="0" w:space="0" w:color="auto"/>
        <w:left w:val="none" w:sz="0" w:space="0" w:color="auto"/>
        <w:bottom w:val="none" w:sz="0" w:space="0" w:color="auto"/>
        <w:right w:val="none" w:sz="0" w:space="0" w:color="auto"/>
      </w:divBdr>
    </w:div>
    <w:div w:id="214716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yperlink" Target="http://advances.sciencemag.org/" TargetMode="External"/><Relationship Id="rId21" Type="http://schemas.openxmlformats.org/officeDocument/2006/relationships/image" Target="media/image8.jpeg"/><Relationship Id="rId34" Type="http://schemas.openxmlformats.org/officeDocument/2006/relationships/hyperlink" Target="http://www.hydrol-earth-syst-sci.net/19/33/2015/" TargetMode="External"/><Relationship Id="rId42" Type="http://schemas.openxmlformats.org/officeDocument/2006/relationships/hyperlink" Target="https://doi.org/10.34892/t2wk-5t34"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4060/ca9229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hyperlink" Target="https://doi.org/10.5194/essd-10-2141-2018" TargetMode="External"/><Relationship Id="rId37" Type="http://schemas.openxmlformats.org/officeDocument/2006/relationships/hyperlink" Target="http://www.rstudio.com/" TargetMode="External"/><Relationship Id="rId40" Type="http://schemas.openxmlformats.org/officeDocument/2006/relationships/hyperlink" Target="http://wcmc.io/WDPA_Manual"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hyperlink" Target="https://doi.org/10.5194/gmd-9-1937-2016" TargetMode="External"/><Relationship Id="rId36" Type="http://schemas.openxmlformats.org/officeDocument/2006/relationships/hyperlink" Target="https://doi.org/10.32614/RJ-2018-009"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doi-org.ezproxy.library.dal.ca/10.1038/nature22901" TargetMode="External"/><Relationship Id="rId44" Type="http://schemas.openxmlformats.org/officeDocument/2006/relationships/hyperlink" Target="https://doi.org/10.1371/journal.pone.0185469"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hyperlink" Target="http://www.iucn.org/pa_guidelines" TargetMode="External"/><Relationship Id="rId30" Type="http://schemas.openxmlformats.org/officeDocument/2006/relationships/hyperlink" Target="https://CRAN.R-project.org/package=raster" TargetMode="External"/><Relationship Id="rId35" Type="http://schemas.openxmlformats.org/officeDocument/2006/relationships/hyperlink" Target="https://doi-org.ezproxy.library.dal.ca/10.1038/nature04095" TargetMode="External"/><Relationship Id="rId43" Type="http://schemas.openxmlformats.org/officeDocument/2006/relationships/hyperlink" Target="https://unfccc.int/sites/default/files/english_paris_agreement.pdf"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www.nature.com/scientificreports" TargetMode="External"/><Relationship Id="rId38" Type="http://schemas.openxmlformats.org/officeDocument/2006/relationships/hyperlink" Target="https://pcmdi.llnl.gov/CMIP6/Guide/dataUsers.html" TargetMode="External"/><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hyperlink" Target="http://protectedplane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E1DB0-E62E-9B4B-B1C1-76655C3C7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39</Pages>
  <Words>12981</Words>
  <Characters>73997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Derek Tittensor</cp:lastModifiedBy>
  <cp:revision>13</cp:revision>
  <cp:lastPrinted>2021-04-08T21:05:00Z</cp:lastPrinted>
  <dcterms:created xsi:type="dcterms:W3CDTF">2022-03-23T18:35:00Z</dcterms:created>
  <dcterms:modified xsi:type="dcterms:W3CDTF">2022-03-24T02:44:00Z</dcterms:modified>
</cp:coreProperties>
</file>